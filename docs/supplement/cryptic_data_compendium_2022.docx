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8ADCFCF" w14:textId="77777777" w:rsidR="00B85ED1" w:rsidRDefault="00B85ED1" w:rsidP="00B85ED1">
      <w:pPr>
        <w:spacing w:line="480" w:lineRule="auto"/>
        <w:jc w:val="both"/>
        <w:rPr>
          <w:rFonts w:ascii="Arial" w:eastAsia="Arial" w:hAnsi="Arial" w:cs="Arial"/>
        </w:rPr>
      </w:pPr>
    </w:p>
    <w:p w14:paraId="2F0A12DD" w14:textId="77777777" w:rsidR="00B85ED1" w:rsidRDefault="00B85ED1" w:rsidP="00B85ED1">
      <w:pPr>
        <w:spacing w:line="480" w:lineRule="auto"/>
        <w:jc w:val="both"/>
        <w:rPr>
          <w:rFonts w:ascii="Arial" w:eastAsia="Arial" w:hAnsi="Arial" w:cs="Arial"/>
        </w:rPr>
      </w:pPr>
      <w:bookmarkStart w:id="0" w:name="_Hlk109142777"/>
      <w:r>
        <w:rPr>
          <w:rFonts w:ascii="Arial" w:eastAsia="Arial" w:hAnsi="Arial" w:cs="Arial"/>
          <w:b/>
          <w:sz w:val="36"/>
          <w:szCs w:val="36"/>
        </w:rPr>
        <w:t>Supplemental Information</w:t>
      </w:r>
    </w:p>
    <w:p w14:paraId="1ABD33DE" w14:textId="53A4F46E" w:rsidR="00DE3E35" w:rsidRDefault="00DE3E35" w:rsidP="00B85ED1">
      <w:pPr>
        <w:spacing w:line="480" w:lineRule="auto"/>
        <w:jc w:val="both"/>
        <w:rPr>
          <w:rFonts w:ascii="Arial" w:eastAsia="Arial" w:hAnsi="Arial" w:cs="Arial"/>
          <w:b/>
        </w:rPr>
      </w:pPr>
      <w:bookmarkStart w:id="1" w:name="_Hlk109142771"/>
      <w:bookmarkEnd w:id="0"/>
      <w:r>
        <w:rPr>
          <w:rFonts w:ascii="Arial" w:eastAsia="Arial" w:hAnsi="Arial" w:cs="Arial"/>
          <w:b/>
        </w:rPr>
        <w:t xml:space="preserve">Text </w:t>
      </w:r>
      <w:r w:rsidR="00B8792A">
        <w:rPr>
          <w:rFonts w:ascii="Arial" w:eastAsia="Arial" w:hAnsi="Arial" w:cs="Arial"/>
          <w:b/>
        </w:rPr>
        <w:t>A</w:t>
      </w:r>
      <w:r>
        <w:rPr>
          <w:rFonts w:ascii="Arial" w:eastAsia="Arial" w:hAnsi="Arial" w:cs="Arial"/>
          <w:b/>
        </w:rPr>
        <w:t>: Acknowledgements</w:t>
      </w:r>
    </w:p>
    <w:bookmarkEnd w:id="1"/>
    <w:p w14:paraId="3E2E3B6E" w14:textId="198B3CBA" w:rsidR="00DE3E35" w:rsidRPr="00DE3E35" w:rsidRDefault="00667A4A" w:rsidP="00DE3E35">
      <w:pPr>
        <w:spacing w:line="480" w:lineRule="auto"/>
        <w:jc w:val="both"/>
        <w:rPr>
          <w:rFonts w:ascii="Arial" w:eastAsia="Arial" w:hAnsi="Arial" w:cs="Arial"/>
          <w:bCs/>
          <w:color w:val="000000" w:themeColor="text1"/>
          <w:u w:val="single"/>
        </w:rPr>
      </w:pPr>
      <w:r>
        <w:rPr>
          <w:rFonts w:ascii="Arial" w:eastAsia="Arial" w:hAnsi="Arial" w:cs="Arial"/>
          <w:bCs/>
          <w:color w:val="000000" w:themeColor="text1"/>
          <w:u w:val="single"/>
        </w:rPr>
        <w:t xml:space="preserve">The </w:t>
      </w:r>
      <w:r w:rsidR="00DE3E35" w:rsidRPr="00DE3E35">
        <w:rPr>
          <w:rFonts w:ascii="Arial" w:eastAsia="Arial" w:hAnsi="Arial" w:cs="Arial"/>
          <w:bCs/>
          <w:color w:val="000000" w:themeColor="text1"/>
          <w:u w:val="single"/>
        </w:rPr>
        <w:t xml:space="preserve">CRyPTIC </w:t>
      </w:r>
      <w:r>
        <w:rPr>
          <w:rFonts w:ascii="Arial" w:eastAsia="Arial" w:hAnsi="Arial" w:cs="Arial"/>
          <w:bCs/>
          <w:color w:val="000000" w:themeColor="text1"/>
          <w:u w:val="single"/>
        </w:rPr>
        <w:t xml:space="preserve">Consortium </w:t>
      </w:r>
      <w:r w:rsidR="00DE3E35" w:rsidRPr="00DE3E35">
        <w:rPr>
          <w:rFonts w:ascii="Arial" w:eastAsia="Arial" w:hAnsi="Arial" w:cs="Arial"/>
          <w:bCs/>
          <w:color w:val="000000" w:themeColor="text1"/>
          <w:u w:val="single"/>
        </w:rPr>
        <w:t>Members</w:t>
      </w:r>
    </w:p>
    <w:p w14:paraId="0EAAC63A" w14:textId="77777777" w:rsidR="00DE3E35" w:rsidRPr="008B41B6" w:rsidRDefault="00DE3E35" w:rsidP="00DE3E35">
      <w:pPr>
        <w:spacing w:before="280" w:after="280" w:line="276" w:lineRule="auto"/>
        <w:jc w:val="both"/>
        <w:rPr>
          <w:rFonts w:ascii="Arial" w:eastAsia="Arial" w:hAnsi="Arial" w:cs="Arial"/>
          <w:bCs/>
          <w:color w:val="000000" w:themeColor="text1"/>
        </w:rPr>
      </w:pPr>
      <w:r w:rsidRPr="008B41B6">
        <w:rPr>
          <w:rFonts w:ascii="Arial" w:eastAsia="Arial" w:hAnsi="Arial" w:cs="Arial"/>
          <w:bCs/>
          <w:color w:val="000000" w:themeColor="text1"/>
        </w:rPr>
        <w:t>Alice Brankin</w:t>
      </w:r>
      <w:r w:rsidRPr="00693AF6">
        <w:rPr>
          <w:rFonts w:ascii="Arial" w:eastAsia="Arial" w:hAnsi="Arial" w:cs="Arial"/>
          <w:bCs/>
          <w:color w:val="000000" w:themeColor="text1"/>
          <w:vertAlign w:val="superscript"/>
        </w:rPr>
        <w:t>5,*,**</w:t>
      </w:r>
      <w:r w:rsidRPr="008B41B6">
        <w:rPr>
          <w:rFonts w:ascii="Arial" w:eastAsia="Arial" w:hAnsi="Arial" w:cs="Arial"/>
          <w:bCs/>
          <w:color w:val="000000" w:themeColor="text1"/>
        </w:rPr>
        <w:t xml:space="preserve"> and Kerri M Malone</w:t>
      </w:r>
      <w:r w:rsidRPr="00693AF6">
        <w:rPr>
          <w:rFonts w:ascii="Arial" w:eastAsia="Arial" w:hAnsi="Arial" w:cs="Arial"/>
          <w:bCs/>
          <w:color w:val="000000" w:themeColor="text1"/>
          <w:vertAlign w:val="superscript"/>
        </w:rPr>
        <w:t>23,*,**</w:t>
      </w:r>
      <w:r w:rsidRPr="008B41B6">
        <w:rPr>
          <w:rFonts w:ascii="Arial" w:eastAsia="Arial" w:hAnsi="Arial" w:cs="Arial"/>
          <w:bCs/>
          <w:color w:val="000000" w:themeColor="text1"/>
        </w:rPr>
        <w:t>, Ivan Barilar</w:t>
      </w:r>
      <w:r w:rsidRPr="002226D2">
        <w:rPr>
          <w:rFonts w:ascii="Arial" w:eastAsia="Arial" w:hAnsi="Arial" w:cs="Arial"/>
          <w:bCs/>
          <w:color w:val="000000" w:themeColor="text1"/>
          <w:vertAlign w:val="superscript"/>
        </w:rPr>
        <w:t>1</w:t>
      </w:r>
      <w:r w:rsidRPr="008B41B6">
        <w:rPr>
          <w:rFonts w:ascii="Arial" w:eastAsia="Arial" w:hAnsi="Arial" w:cs="Arial"/>
          <w:bCs/>
          <w:color w:val="000000" w:themeColor="text1"/>
        </w:rPr>
        <w:t>, Simone Battaglia</w:t>
      </w:r>
      <w:r w:rsidRPr="002226D2">
        <w:rPr>
          <w:rFonts w:ascii="Arial" w:eastAsia="Arial" w:hAnsi="Arial" w:cs="Arial"/>
          <w:bCs/>
          <w:color w:val="000000" w:themeColor="text1"/>
          <w:vertAlign w:val="superscript"/>
        </w:rPr>
        <w:t>2</w:t>
      </w:r>
      <w:r w:rsidRPr="008B41B6">
        <w:rPr>
          <w:rFonts w:ascii="Arial" w:eastAsia="Arial" w:hAnsi="Arial" w:cs="Arial"/>
          <w:bCs/>
          <w:color w:val="000000" w:themeColor="text1"/>
        </w:rPr>
        <w:t>, Emanuele Borroni</w:t>
      </w:r>
      <w:r w:rsidRPr="002226D2">
        <w:rPr>
          <w:rFonts w:ascii="Arial" w:eastAsia="Arial" w:hAnsi="Arial" w:cs="Arial"/>
          <w:bCs/>
          <w:color w:val="000000" w:themeColor="text1"/>
          <w:vertAlign w:val="superscript"/>
        </w:rPr>
        <w:t>2</w:t>
      </w:r>
      <w:r w:rsidRPr="008B41B6">
        <w:rPr>
          <w:rFonts w:ascii="Arial" w:eastAsia="Arial" w:hAnsi="Arial" w:cs="Arial"/>
          <w:bCs/>
          <w:color w:val="000000" w:themeColor="text1"/>
        </w:rPr>
        <w:t>, Angela Pires Brandao</w:t>
      </w:r>
      <w:r w:rsidRPr="00693AF6">
        <w:rPr>
          <w:rFonts w:ascii="Arial" w:eastAsia="Arial" w:hAnsi="Arial" w:cs="Arial"/>
          <w:bCs/>
          <w:color w:val="000000" w:themeColor="text1"/>
          <w:vertAlign w:val="superscript"/>
        </w:rPr>
        <w:t>3,4</w:t>
      </w:r>
      <w:r w:rsidRPr="008B41B6">
        <w:rPr>
          <w:rFonts w:ascii="Arial" w:eastAsia="Arial" w:hAnsi="Arial" w:cs="Arial"/>
          <w:bCs/>
          <w:color w:val="000000" w:themeColor="text1"/>
        </w:rPr>
        <w:t>, Andrea Maurizio Cabibbe</w:t>
      </w:r>
      <w:r w:rsidRPr="002226D2">
        <w:rPr>
          <w:rFonts w:ascii="Arial" w:eastAsia="Arial" w:hAnsi="Arial" w:cs="Arial"/>
          <w:bCs/>
          <w:color w:val="000000" w:themeColor="text1"/>
          <w:vertAlign w:val="superscript"/>
        </w:rPr>
        <w:t>2</w:t>
      </w:r>
      <w:r w:rsidRPr="008B41B6">
        <w:rPr>
          <w:rFonts w:ascii="Arial" w:eastAsia="Arial" w:hAnsi="Arial" w:cs="Arial"/>
          <w:bCs/>
          <w:color w:val="000000" w:themeColor="text1"/>
        </w:rPr>
        <w:t>, Joshua Carter</w:t>
      </w:r>
      <w:r w:rsidRPr="002226D2">
        <w:rPr>
          <w:rFonts w:ascii="Arial" w:eastAsia="Arial" w:hAnsi="Arial" w:cs="Arial"/>
          <w:bCs/>
          <w:color w:val="000000" w:themeColor="text1"/>
          <w:vertAlign w:val="superscript"/>
        </w:rPr>
        <w:t>6</w:t>
      </w:r>
      <w:r w:rsidRPr="008B41B6">
        <w:rPr>
          <w:rFonts w:ascii="Arial" w:eastAsia="Arial" w:hAnsi="Arial" w:cs="Arial"/>
          <w:bCs/>
          <w:color w:val="000000" w:themeColor="text1"/>
        </w:rPr>
        <w:t>, Darren Chetty</w:t>
      </w:r>
      <w:r w:rsidRPr="002226D2">
        <w:rPr>
          <w:rFonts w:ascii="Arial" w:eastAsia="Arial" w:hAnsi="Arial" w:cs="Arial"/>
          <w:bCs/>
          <w:color w:val="000000" w:themeColor="text1"/>
          <w:vertAlign w:val="superscript"/>
        </w:rPr>
        <w:t>7</w:t>
      </w:r>
      <w:r w:rsidRPr="008B41B6">
        <w:rPr>
          <w:rFonts w:ascii="Arial" w:eastAsia="Arial" w:hAnsi="Arial" w:cs="Arial"/>
          <w:bCs/>
          <w:color w:val="000000" w:themeColor="text1"/>
        </w:rPr>
        <w:t>, Daniela Maria Cirillo</w:t>
      </w:r>
      <w:r w:rsidRPr="002226D2">
        <w:rPr>
          <w:rFonts w:ascii="Arial" w:eastAsia="Arial" w:hAnsi="Arial" w:cs="Arial"/>
          <w:bCs/>
          <w:color w:val="000000" w:themeColor="text1"/>
          <w:vertAlign w:val="superscript"/>
        </w:rPr>
        <w:t>2</w:t>
      </w:r>
      <w:r w:rsidRPr="008B41B6">
        <w:rPr>
          <w:rFonts w:ascii="Arial" w:eastAsia="Arial" w:hAnsi="Arial" w:cs="Arial"/>
          <w:bCs/>
          <w:color w:val="000000" w:themeColor="text1"/>
        </w:rPr>
        <w:t>, Pauline Claxton</w:t>
      </w:r>
      <w:r w:rsidRPr="002226D2">
        <w:rPr>
          <w:rFonts w:ascii="Arial" w:eastAsia="Arial" w:hAnsi="Arial" w:cs="Arial"/>
          <w:bCs/>
          <w:color w:val="000000" w:themeColor="text1"/>
          <w:vertAlign w:val="superscript"/>
        </w:rPr>
        <w:t>8</w:t>
      </w:r>
      <w:r w:rsidRPr="008B41B6">
        <w:rPr>
          <w:rFonts w:ascii="Arial" w:eastAsia="Arial" w:hAnsi="Arial" w:cs="Arial"/>
          <w:bCs/>
          <w:color w:val="000000" w:themeColor="text1"/>
        </w:rPr>
        <w:t>, David A Clifton</w:t>
      </w:r>
      <w:r w:rsidRPr="002226D2">
        <w:rPr>
          <w:rFonts w:ascii="Arial" w:eastAsia="Arial" w:hAnsi="Arial" w:cs="Arial"/>
          <w:bCs/>
          <w:color w:val="000000" w:themeColor="text1"/>
          <w:vertAlign w:val="superscript"/>
        </w:rPr>
        <w:t>5</w:t>
      </w:r>
      <w:r w:rsidRPr="008B41B6">
        <w:rPr>
          <w:rFonts w:ascii="Arial" w:eastAsia="Arial" w:hAnsi="Arial" w:cs="Arial"/>
          <w:bCs/>
          <w:color w:val="000000" w:themeColor="text1"/>
        </w:rPr>
        <w:t>, Ted Cohen</w:t>
      </w:r>
      <w:r w:rsidRPr="002226D2">
        <w:rPr>
          <w:rFonts w:ascii="Arial" w:eastAsia="Arial" w:hAnsi="Arial" w:cs="Arial"/>
          <w:bCs/>
          <w:color w:val="000000" w:themeColor="text1"/>
          <w:vertAlign w:val="superscript"/>
        </w:rPr>
        <w:t>9</w:t>
      </w:r>
      <w:r w:rsidRPr="008B41B6">
        <w:rPr>
          <w:rFonts w:ascii="Arial" w:eastAsia="Arial" w:hAnsi="Arial" w:cs="Arial"/>
          <w:bCs/>
          <w:color w:val="000000" w:themeColor="text1"/>
        </w:rPr>
        <w:t>, Jorge Coronel</w:t>
      </w:r>
      <w:r w:rsidRPr="002226D2">
        <w:rPr>
          <w:rFonts w:ascii="Arial" w:eastAsia="Arial" w:hAnsi="Arial" w:cs="Arial"/>
          <w:bCs/>
          <w:color w:val="000000" w:themeColor="text1"/>
          <w:vertAlign w:val="superscript"/>
        </w:rPr>
        <w:t>10</w:t>
      </w:r>
      <w:r w:rsidRPr="008B41B6">
        <w:rPr>
          <w:rFonts w:ascii="Arial" w:eastAsia="Arial" w:hAnsi="Arial" w:cs="Arial"/>
          <w:bCs/>
          <w:color w:val="000000" w:themeColor="text1"/>
        </w:rPr>
        <w:t>, Derrick W Crook</w:t>
      </w:r>
      <w:r w:rsidRPr="002226D2">
        <w:rPr>
          <w:rFonts w:ascii="Arial" w:eastAsia="Arial" w:hAnsi="Arial" w:cs="Arial"/>
          <w:bCs/>
          <w:color w:val="000000" w:themeColor="text1"/>
          <w:vertAlign w:val="superscript"/>
        </w:rPr>
        <w:t>5</w:t>
      </w:r>
      <w:r w:rsidRPr="008B41B6">
        <w:rPr>
          <w:rFonts w:ascii="Arial" w:eastAsia="Arial" w:hAnsi="Arial" w:cs="Arial"/>
          <w:bCs/>
          <w:color w:val="000000" w:themeColor="text1"/>
        </w:rPr>
        <w:t>, Viola Dreyer</w:t>
      </w:r>
      <w:r w:rsidRPr="002226D2">
        <w:rPr>
          <w:rFonts w:ascii="Arial" w:eastAsia="Arial" w:hAnsi="Arial" w:cs="Arial"/>
          <w:bCs/>
          <w:color w:val="000000" w:themeColor="text1"/>
          <w:vertAlign w:val="superscript"/>
        </w:rPr>
        <w:t>1</w:t>
      </w:r>
      <w:r w:rsidRPr="008B41B6">
        <w:rPr>
          <w:rFonts w:ascii="Arial" w:eastAsia="Arial" w:hAnsi="Arial" w:cs="Arial"/>
          <w:bCs/>
          <w:color w:val="000000" w:themeColor="text1"/>
        </w:rPr>
        <w:t>, Sarah G Earle</w:t>
      </w:r>
      <w:r w:rsidRPr="002226D2">
        <w:rPr>
          <w:rFonts w:ascii="Arial" w:eastAsia="Arial" w:hAnsi="Arial" w:cs="Arial"/>
          <w:bCs/>
          <w:color w:val="000000" w:themeColor="text1"/>
          <w:vertAlign w:val="superscript"/>
        </w:rPr>
        <w:t>5</w:t>
      </w:r>
      <w:r w:rsidRPr="008B41B6">
        <w:rPr>
          <w:rFonts w:ascii="Arial" w:eastAsia="Arial" w:hAnsi="Arial" w:cs="Arial"/>
          <w:bCs/>
          <w:color w:val="000000" w:themeColor="text1"/>
        </w:rPr>
        <w:t>, Vincent Escuyer</w:t>
      </w:r>
      <w:r w:rsidRPr="002226D2">
        <w:rPr>
          <w:rFonts w:ascii="Arial" w:eastAsia="Arial" w:hAnsi="Arial" w:cs="Arial"/>
          <w:bCs/>
          <w:color w:val="000000" w:themeColor="text1"/>
          <w:vertAlign w:val="superscript"/>
        </w:rPr>
        <w:t>11</w:t>
      </w:r>
      <w:r w:rsidRPr="008B41B6">
        <w:rPr>
          <w:rFonts w:ascii="Arial" w:eastAsia="Arial" w:hAnsi="Arial" w:cs="Arial"/>
          <w:bCs/>
          <w:color w:val="000000" w:themeColor="text1"/>
        </w:rPr>
        <w:t xml:space="preserve">, </w:t>
      </w:r>
      <w:proofErr w:type="spellStart"/>
      <w:r w:rsidRPr="008B41B6">
        <w:rPr>
          <w:rFonts w:ascii="Arial" w:eastAsia="Arial" w:hAnsi="Arial" w:cs="Arial"/>
          <w:bCs/>
          <w:color w:val="000000" w:themeColor="text1"/>
        </w:rPr>
        <w:t>Lucilaine</w:t>
      </w:r>
      <w:proofErr w:type="spellEnd"/>
      <w:r w:rsidRPr="008B41B6">
        <w:rPr>
          <w:rFonts w:ascii="Arial" w:eastAsia="Arial" w:hAnsi="Arial" w:cs="Arial"/>
          <w:bCs/>
          <w:color w:val="000000" w:themeColor="text1"/>
        </w:rPr>
        <w:t xml:space="preserve"> Ferrazoli</w:t>
      </w:r>
      <w:r w:rsidRPr="002226D2">
        <w:rPr>
          <w:rFonts w:ascii="Arial" w:eastAsia="Arial" w:hAnsi="Arial" w:cs="Arial"/>
          <w:bCs/>
          <w:color w:val="000000" w:themeColor="text1"/>
          <w:vertAlign w:val="superscript"/>
        </w:rPr>
        <w:t>4</w:t>
      </w:r>
      <w:r w:rsidRPr="008B41B6">
        <w:rPr>
          <w:rFonts w:ascii="Arial" w:eastAsia="Arial" w:hAnsi="Arial" w:cs="Arial"/>
          <w:bCs/>
          <w:color w:val="000000" w:themeColor="text1"/>
        </w:rPr>
        <w:t>, George Fu Gao</w:t>
      </w:r>
      <w:r w:rsidRPr="002226D2">
        <w:rPr>
          <w:rFonts w:ascii="Arial" w:eastAsia="Arial" w:hAnsi="Arial" w:cs="Arial"/>
          <w:bCs/>
          <w:color w:val="000000" w:themeColor="text1"/>
          <w:vertAlign w:val="superscript"/>
        </w:rPr>
        <w:t>12</w:t>
      </w:r>
      <w:r w:rsidRPr="008B41B6">
        <w:rPr>
          <w:rFonts w:ascii="Arial" w:eastAsia="Arial" w:hAnsi="Arial" w:cs="Arial"/>
          <w:bCs/>
          <w:color w:val="000000" w:themeColor="text1"/>
        </w:rPr>
        <w:t>, Jennifer Gardy</w:t>
      </w:r>
      <w:r w:rsidRPr="002226D2">
        <w:rPr>
          <w:rFonts w:ascii="Arial" w:eastAsia="Arial" w:hAnsi="Arial" w:cs="Arial"/>
          <w:bCs/>
          <w:color w:val="000000" w:themeColor="text1"/>
          <w:vertAlign w:val="superscript"/>
        </w:rPr>
        <w:t>13</w:t>
      </w:r>
      <w:r w:rsidRPr="008B41B6">
        <w:rPr>
          <w:rFonts w:ascii="Arial" w:eastAsia="Arial" w:hAnsi="Arial" w:cs="Arial"/>
          <w:bCs/>
          <w:color w:val="000000" w:themeColor="text1"/>
        </w:rPr>
        <w:t xml:space="preserve">, </w:t>
      </w:r>
      <w:proofErr w:type="spellStart"/>
      <w:r w:rsidRPr="008B41B6">
        <w:rPr>
          <w:rFonts w:ascii="Arial" w:eastAsia="Arial" w:hAnsi="Arial" w:cs="Arial"/>
          <w:bCs/>
          <w:color w:val="000000" w:themeColor="text1"/>
        </w:rPr>
        <w:t>Saheer</w:t>
      </w:r>
      <w:proofErr w:type="spellEnd"/>
      <w:r w:rsidRPr="008B41B6">
        <w:rPr>
          <w:rFonts w:ascii="Arial" w:eastAsia="Arial" w:hAnsi="Arial" w:cs="Arial"/>
          <w:bCs/>
          <w:color w:val="000000" w:themeColor="text1"/>
        </w:rPr>
        <w:t xml:space="preserve"> Gharbia</w:t>
      </w:r>
      <w:r w:rsidRPr="002226D2">
        <w:rPr>
          <w:rFonts w:ascii="Arial" w:eastAsia="Arial" w:hAnsi="Arial" w:cs="Arial"/>
          <w:bCs/>
          <w:color w:val="000000" w:themeColor="text1"/>
          <w:vertAlign w:val="superscript"/>
        </w:rPr>
        <w:t>14</w:t>
      </w:r>
      <w:r w:rsidRPr="008B41B6">
        <w:rPr>
          <w:rFonts w:ascii="Arial" w:eastAsia="Arial" w:hAnsi="Arial" w:cs="Arial"/>
          <w:bCs/>
          <w:color w:val="000000" w:themeColor="text1"/>
        </w:rPr>
        <w:t xml:space="preserve">, </w:t>
      </w:r>
      <w:proofErr w:type="spellStart"/>
      <w:r w:rsidRPr="008B41B6">
        <w:rPr>
          <w:rFonts w:ascii="Arial" w:eastAsia="Arial" w:hAnsi="Arial" w:cs="Arial"/>
          <w:bCs/>
          <w:color w:val="000000" w:themeColor="text1"/>
        </w:rPr>
        <w:t>Kelen</w:t>
      </w:r>
      <w:proofErr w:type="spellEnd"/>
      <w:r w:rsidRPr="008B41B6">
        <w:rPr>
          <w:rFonts w:ascii="Arial" w:eastAsia="Arial" w:hAnsi="Arial" w:cs="Arial"/>
          <w:bCs/>
          <w:color w:val="000000" w:themeColor="text1"/>
        </w:rPr>
        <w:t xml:space="preserve"> Teixeira Ghisi</w:t>
      </w:r>
      <w:r w:rsidRPr="002226D2">
        <w:rPr>
          <w:rFonts w:ascii="Arial" w:eastAsia="Arial" w:hAnsi="Arial" w:cs="Arial"/>
          <w:bCs/>
          <w:color w:val="000000" w:themeColor="text1"/>
          <w:vertAlign w:val="superscript"/>
        </w:rPr>
        <w:t>4</w:t>
      </w:r>
      <w:r w:rsidRPr="008B41B6">
        <w:rPr>
          <w:rFonts w:ascii="Arial" w:eastAsia="Arial" w:hAnsi="Arial" w:cs="Arial"/>
          <w:bCs/>
          <w:color w:val="000000" w:themeColor="text1"/>
        </w:rPr>
        <w:t xml:space="preserve">, </w:t>
      </w:r>
      <w:proofErr w:type="spellStart"/>
      <w:r w:rsidRPr="008B41B6">
        <w:rPr>
          <w:rFonts w:ascii="Arial" w:eastAsia="Arial" w:hAnsi="Arial" w:cs="Arial"/>
          <w:bCs/>
          <w:color w:val="000000" w:themeColor="text1"/>
        </w:rPr>
        <w:t>Arash</w:t>
      </w:r>
      <w:proofErr w:type="spellEnd"/>
      <w:r w:rsidRPr="008B41B6">
        <w:rPr>
          <w:rFonts w:ascii="Arial" w:eastAsia="Arial" w:hAnsi="Arial" w:cs="Arial"/>
          <w:bCs/>
          <w:color w:val="000000" w:themeColor="text1"/>
        </w:rPr>
        <w:t xml:space="preserve"> Ghodousi</w:t>
      </w:r>
      <w:r w:rsidRPr="00693AF6">
        <w:rPr>
          <w:rFonts w:ascii="Arial" w:eastAsia="Arial" w:hAnsi="Arial" w:cs="Arial"/>
          <w:bCs/>
          <w:color w:val="000000" w:themeColor="text1"/>
          <w:vertAlign w:val="superscript"/>
        </w:rPr>
        <w:t>2,15</w:t>
      </w:r>
      <w:r w:rsidRPr="008B41B6">
        <w:rPr>
          <w:rFonts w:ascii="Arial" w:eastAsia="Arial" w:hAnsi="Arial" w:cs="Arial"/>
          <w:bCs/>
          <w:color w:val="000000" w:themeColor="text1"/>
        </w:rPr>
        <w:t xml:space="preserve">, Ana </w:t>
      </w:r>
      <w:proofErr w:type="spellStart"/>
      <w:r w:rsidRPr="008B41B6">
        <w:rPr>
          <w:rFonts w:ascii="Arial" w:eastAsia="Arial" w:hAnsi="Arial" w:cs="Arial"/>
          <w:bCs/>
          <w:color w:val="000000" w:themeColor="text1"/>
        </w:rPr>
        <w:t>Lúıza</w:t>
      </w:r>
      <w:proofErr w:type="spellEnd"/>
      <w:r w:rsidRPr="008B41B6">
        <w:rPr>
          <w:rFonts w:ascii="Arial" w:eastAsia="Arial" w:hAnsi="Arial" w:cs="Arial"/>
          <w:bCs/>
          <w:color w:val="000000" w:themeColor="text1"/>
        </w:rPr>
        <w:t xml:space="preserve"> </w:t>
      </w:r>
      <w:proofErr w:type="spellStart"/>
      <w:r w:rsidRPr="008B41B6">
        <w:rPr>
          <w:rFonts w:ascii="Arial" w:eastAsia="Arial" w:hAnsi="Arial" w:cs="Arial"/>
          <w:bCs/>
          <w:color w:val="000000" w:themeColor="text1"/>
        </w:rPr>
        <w:t>Gibertoni</w:t>
      </w:r>
      <w:proofErr w:type="spellEnd"/>
      <w:r w:rsidRPr="008B41B6">
        <w:rPr>
          <w:rFonts w:ascii="Arial" w:eastAsia="Arial" w:hAnsi="Arial" w:cs="Arial"/>
          <w:bCs/>
          <w:color w:val="000000" w:themeColor="text1"/>
        </w:rPr>
        <w:t xml:space="preserve"> Cruz</w:t>
      </w:r>
      <w:r w:rsidRPr="002226D2">
        <w:rPr>
          <w:rFonts w:ascii="Arial" w:eastAsia="Arial" w:hAnsi="Arial" w:cs="Arial"/>
          <w:bCs/>
          <w:color w:val="000000" w:themeColor="text1"/>
          <w:vertAlign w:val="superscript"/>
        </w:rPr>
        <w:t>5</w:t>
      </w:r>
      <w:r w:rsidRPr="008B41B6">
        <w:rPr>
          <w:rFonts w:ascii="Arial" w:eastAsia="Arial" w:hAnsi="Arial" w:cs="Arial"/>
          <w:bCs/>
          <w:color w:val="000000" w:themeColor="text1"/>
        </w:rPr>
        <w:t>, Louis Grandjean</w:t>
      </w:r>
      <w:r w:rsidRPr="002226D2">
        <w:rPr>
          <w:rFonts w:ascii="Arial" w:eastAsia="Arial" w:hAnsi="Arial" w:cs="Arial"/>
          <w:bCs/>
          <w:color w:val="000000" w:themeColor="text1"/>
          <w:vertAlign w:val="superscript"/>
        </w:rPr>
        <w:t>16</w:t>
      </w:r>
      <w:r w:rsidRPr="008B41B6">
        <w:rPr>
          <w:rFonts w:ascii="Arial" w:eastAsia="Arial" w:hAnsi="Arial" w:cs="Arial"/>
          <w:bCs/>
          <w:color w:val="000000" w:themeColor="text1"/>
        </w:rPr>
        <w:t>, Clara Grazian</w:t>
      </w:r>
      <w:r w:rsidRPr="002226D2">
        <w:rPr>
          <w:rFonts w:ascii="Arial" w:eastAsia="Arial" w:hAnsi="Arial" w:cs="Arial"/>
          <w:bCs/>
          <w:color w:val="000000" w:themeColor="text1"/>
          <w:vertAlign w:val="superscript"/>
        </w:rPr>
        <w:t>17</w:t>
      </w:r>
      <w:r w:rsidRPr="008B41B6">
        <w:rPr>
          <w:rFonts w:ascii="Arial" w:eastAsia="Arial" w:hAnsi="Arial" w:cs="Arial"/>
          <w:bCs/>
          <w:color w:val="000000" w:themeColor="text1"/>
        </w:rPr>
        <w:t>, Ramona Groenheit</w:t>
      </w:r>
      <w:r w:rsidRPr="002226D2">
        <w:rPr>
          <w:rFonts w:ascii="Arial" w:eastAsia="Arial" w:hAnsi="Arial" w:cs="Arial"/>
          <w:bCs/>
          <w:color w:val="000000" w:themeColor="text1"/>
          <w:vertAlign w:val="superscript"/>
        </w:rPr>
        <w:t>18</w:t>
      </w:r>
      <w:r w:rsidRPr="008B41B6">
        <w:rPr>
          <w:rFonts w:ascii="Arial" w:eastAsia="Arial" w:hAnsi="Arial" w:cs="Arial"/>
          <w:bCs/>
          <w:color w:val="000000" w:themeColor="text1"/>
        </w:rPr>
        <w:t>, Jennifer L Guthrie</w:t>
      </w:r>
      <w:r w:rsidRPr="004005B5">
        <w:rPr>
          <w:rFonts w:ascii="Arial" w:eastAsia="Arial" w:hAnsi="Arial" w:cs="Arial"/>
          <w:bCs/>
          <w:color w:val="000000" w:themeColor="text1"/>
          <w:vertAlign w:val="superscript"/>
        </w:rPr>
        <w:t>19,20</w:t>
      </w:r>
      <w:r w:rsidRPr="008B41B6">
        <w:rPr>
          <w:rFonts w:ascii="Arial" w:eastAsia="Arial" w:hAnsi="Arial" w:cs="Arial"/>
          <w:bCs/>
          <w:color w:val="000000" w:themeColor="text1"/>
        </w:rPr>
        <w:t xml:space="preserve">, </w:t>
      </w:r>
      <w:proofErr w:type="spellStart"/>
      <w:r w:rsidRPr="008B41B6">
        <w:rPr>
          <w:rFonts w:ascii="Arial" w:eastAsia="Arial" w:hAnsi="Arial" w:cs="Arial"/>
          <w:bCs/>
          <w:color w:val="000000" w:themeColor="text1"/>
        </w:rPr>
        <w:t>Wencong</w:t>
      </w:r>
      <w:proofErr w:type="spellEnd"/>
      <w:r w:rsidRPr="008B41B6">
        <w:rPr>
          <w:rFonts w:ascii="Arial" w:eastAsia="Arial" w:hAnsi="Arial" w:cs="Arial"/>
          <w:bCs/>
          <w:color w:val="000000" w:themeColor="text1"/>
        </w:rPr>
        <w:t xml:space="preserve"> He</w:t>
      </w:r>
      <w:r w:rsidRPr="002226D2">
        <w:rPr>
          <w:rFonts w:ascii="Arial" w:eastAsia="Arial" w:hAnsi="Arial" w:cs="Arial"/>
          <w:bCs/>
          <w:color w:val="000000" w:themeColor="text1"/>
          <w:vertAlign w:val="superscript"/>
        </w:rPr>
        <w:t>12</w:t>
      </w:r>
      <w:r w:rsidRPr="008B41B6">
        <w:rPr>
          <w:rFonts w:ascii="Arial" w:eastAsia="Arial" w:hAnsi="Arial" w:cs="Arial"/>
          <w:bCs/>
          <w:color w:val="000000" w:themeColor="text1"/>
        </w:rPr>
        <w:t>, Harald Hoffmann</w:t>
      </w:r>
      <w:r w:rsidRPr="004005B5">
        <w:rPr>
          <w:rFonts w:ascii="Arial" w:eastAsia="Arial" w:hAnsi="Arial" w:cs="Arial"/>
          <w:bCs/>
          <w:color w:val="000000" w:themeColor="text1"/>
          <w:vertAlign w:val="superscript"/>
        </w:rPr>
        <w:t>21,22</w:t>
      </w:r>
      <w:r w:rsidRPr="008B41B6">
        <w:rPr>
          <w:rFonts w:ascii="Arial" w:eastAsia="Arial" w:hAnsi="Arial" w:cs="Arial"/>
          <w:bCs/>
          <w:color w:val="000000" w:themeColor="text1"/>
        </w:rPr>
        <w:t>, Sarah J Hoosdally</w:t>
      </w:r>
      <w:r w:rsidRPr="002226D2">
        <w:rPr>
          <w:rFonts w:ascii="Arial" w:eastAsia="Arial" w:hAnsi="Arial" w:cs="Arial"/>
          <w:bCs/>
          <w:color w:val="000000" w:themeColor="text1"/>
          <w:vertAlign w:val="superscript"/>
        </w:rPr>
        <w:t>5</w:t>
      </w:r>
      <w:r w:rsidRPr="008B41B6">
        <w:rPr>
          <w:rFonts w:ascii="Arial" w:eastAsia="Arial" w:hAnsi="Arial" w:cs="Arial"/>
          <w:bCs/>
          <w:color w:val="000000" w:themeColor="text1"/>
        </w:rPr>
        <w:t>, Martin Hunt</w:t>
      </w:r>
      <w:r w:rsidRPr="004005B5">
        <w:rPr>
          <w:rFonts w:ascii="Arial" w:eastAsia="Arial" w:hAnsi="Arial" w:cs="Arial"/>
          <w:bCs/>
          <w:color w:val="000000" w:themeColor="text1"/>
          <w:vertAlign w:val="superscript"/>
        </w:rPr>
        <w:t>23,5</w:t>
      </w:r>
      <w:r w:rsidRPr="008B41B6">
        <w:rPr>
          <w:rFonts w:ascii="Arial" w:eastAsia="Arial" w:hAnsi="Arial" w:cs="Arial"/>
          <w:bCs/>
          <w:color w:val="000000" w:themeColor="text1"/>
        </w:rPr>
        <w:t>, Nazir Ahmed Ismail</w:t>
      </w:r>
      <w:r w:rsidRPr="002226D2">
        <w:rPr>
          <w:rFonts w:ascii="Arial" w:eastAsia="Arial" w:hAnsi="Arial" w:cs="Arial"/>
          <w:bCs/>
          <w:color w:val="000000" w:themeColor="text1"/>
          <w:vertAlign w:val="superscript"/>
        </w:rPr>
        <w:t>24</w:t>
      </w:r>
      <w:r w:rsidRPr="008B41B6">
        <w:rPr>
          <w:rFonts w:ascii="Arial" w:eastAsia="Arial" w:hAnsi="Arial" w:cs="Arial"/>
          <w:bCs/>
          <w:color w:val="000000" w:themeColor="text1"/>
        </w:rPr>
        <w:t>, Lisa Jarrett</w:t>
      </w:r>
      <w:r w:rsidRPr="002226D2">
        <w:rPr>
          <w:rFonts w:ascii="Arial" w:eastAsia="Arial" w:hAnsi="Arial" w:cs="Arial"/>
          <w:bCs/>
          <w:color w:val="000000" w:themeColor="text1"/>
          <w:vertAlign w:val="superscript"/>
        </w:rPr>
        <w:t>25</w:t>
      </w:r>
      <w:r w:rsidRPr="008B41B6">
        <w:rPr>
          <w:rFonts w:ascii="Arial" w:eastAsia="Arial" w:hAnsi="Arial" w:cs="Arial"/>
          <w:bCs/>
          <w:color w:val="000000" w:themeColor="text1"/>
        </w:rPr>
        <w:t xml:space="preserve">, </w:t>
      </w:r>
      <w:proofErr w:type="spellStart"/>
      <w:r w:rsidRPr="008B41B6">
        <w:rPr>
          <w:rFonts w:ascii="Arial" w:eastAsia="Arial" w:hAnsi="Arial" w:cs="Arial"/>
          <w:bCs/>
          <w:color w:val="000000" w:themeColor="text1"/>
        </w:rPr>
        <w:t>Lavania</w:t>
      </w:r>
      <w:proofErr w:type="spellEnd"/>
      <w:r w:rsidRPr="008B41B6">
        <w:rPr>
          <w:rFonts w:ascii="Arial" w:eastAsia="Arial" w:hAnsi="Arial" w:cs="Arial"/>
          <w:bCs/>
          <w:color w:val="000000" w:themeColor="text1"/>
        </w:rPr>
        <w:t xml:space="preserve"> Joseph</w:t>
      </w:r>
      <w:r w:rsidRPr="002226D2">
        <w:rPr>
          <w:rFonts w:ascii="Arial" w:eastAsia="Arial" w:hAnsi="Arial" w:cs="Arial"/>
          <w:bCs/>
          <w:color w:val="000000" w:themeColor="text1"/>
          <w:vertAlign w:val="superscript"/>
        </w:rPr>
        <w:t>24</w:t>
      </w:r>
      <w:r w:rsidRPr="008B41B6">
        <w:rPr>
          <w:rFonts w:ascii="Arial" w:eastAsia="Arial" w:hAnsi="Arial" w:cs="Arial"/>
          <w:bCs/>
          <w:color w:val="000000" w:themeColor="text1"/>
        </w:rPr>
        <w:t xml:space="preserve">, </w:t>
      </w:r>
      <w:proofErr w:type="spellStart"/>
      <w:r w:rsidRPr="008B41B6">
        <w:rPr>
          <w:rFonts w:ascii="Arial" w:eastAsia="Arial" w:hAnsi="Arial" w:cs="Arial"/>
          <w:bCs/>
          <w:color w:val="000000" w:themeColor="text1"/>
        </w:rPr>
        <w:t>Ruwen</w:t>
      </w:r>
      <w:proofErr w:type="spellEnd"/>
      <w:r w:rsidRPr="008B41B6">
        <w:rPr>
          <w:rFonts w:ascii="Arial" w:eastAsia="Arial" w:hAnsi="Arial" w:cs="Arial"/>
          <w:bCs/>
          <w:color w:val="000000" w:themeColor="text1"/>
        </w:rPr>
        <w:t xml:space="preserve"> Jou</w:t>
      </w:r>
      <w:r w:rsidRPr="002226D2">
        <w:rPr>
          <w:rFonts w:ascii="Arial" w:eastAsia="Arial" w:hAnsi="Arial" w:cs="Arial"/>
          <w:bCs/>
          <w:color w:val="000000" w:themeColor="text1"/>
          <w:vertAlign w:val="superscript"/>
        </w:rPr>
        <w:t>26</w:t>
      </w:r>
      <w:r w:rsidRPr="008B41B6">
        <w:rPr>
          <w:rFonts w:ascii="Arial" w:eastAsia="Arial" w:hAnsi="Arial" w:cs="Arial"/>
          <w:bCs/>
          <w:color w:val="000000" w:themeColor="text1"/>
        </w:rPr>
        <w:t xml:space="preserve">, </w:t>
      </w:r>
      <w:proofErr w:type="spellStart"/>
      <w:r w:rsidRPr="008B41B6">
        <w:rPr>
          <w:rFonts w:ascii="Arial" w:eastAsia="Arial" w:hAnsi="Arial" w:cs="Arial"/>
          <w:bCs/>
          <w:color w:val="000000" w:themeColor="text1"/>
        </w:rPr>
        <w:t>Priti</w:t>
      </w:r>
      <w:proofErr w:type="spellEnd"/>
      <w:r w:rsidRPr="008B41B6">
        <w:rPr>
          <w:rFonts w:ascii="Arial" w:eastAsia="Arial" w:hAnsi="Arial" w:cs="Arial"/>
          <w:bCs/>
          <w:color w:val="000000" w:themeColor="text1"/>
        </w:rPr>
        <w:t xml:space="preserve"> Kambli</w:t>
      </w:r>
      <w:r w:rsidRPr="002226D2">
        <w:rPr>
          <w:rFonts w:ascii="Arial" w:eastAsia="Arial" w:hAnsi="Arial" w:cs="Arial"/>
          <w:bCs/>
          <w:color w:val="000000" w:themeColor="text1"/>
          <w:vertAlign w:val="superscript"/>
        </w:rPr>
        <w:t>27</w:t>
      </w:r>
      <w:r w:rsidRPr="008B41B6">
        <w:rPr>
          <w:rFonts w:ascii="Arial" w:eastAsia="Arial" w:hAnsi="Arial" w:cs="Arial"/>
          <w:bCs/>
          <w:color w:val="000000" w:themeColor="text1"/>
        </w:rPr>
        <w:t xml:space="preserve">, </w:t>
      </w:r>
      <w:proofErr w:type="spellStart"/>
      <w:r w:rsidRPr="008B41B6">
        <w:rPr>
          <w:rFonts w:ascii="Arial" w:eastAsia="Arial" w:hAnsi="Arial" w:cs="Arial"/>
          <w:bCs/>
          <w:color w:val="000000" w:themeColor="text1"/>
        </w:rPr>
        <w:t>Rukhsar</w:t>
      </w:r>
      <w:proofErr w:type="spellEnd"/>
      <w:r w:rsidRPr="008B41B6">
        <w:rPr>
          <w:rFonts w:ascii="Arial" w:eastAsia="Arial" w:hAnsi="Arial" w:cs="Arial"/>
          <w:bCs/>
          <w:color w:val="000000" w:themeColor="text1"/>
        </w:rPr>
        <w:t xml:space="preserve"> Khot</w:t>
      </w:r>
      <w:r w:rsidRPr="002226D2">
        <w:rPr>
          <w:rFonts w:ascii="Arial" w:eastAsia="Arial" w:hAnsi="Arial" w:cs="Arial"/>
          <w:bCs/>
          <w:color w:val="000000" w:themeColor="text1"/>
          <w:vertAlign w:val="superscript"/>
        </w:rPr>
        <w:t>27</w:t>
      </w:r>
      <w:r w:rsidRPr="008B41B6">
        <w:rPr>
          <w:rFonts w:ascii="Arial" w:eastAsia="Arial" w:hAnsi="Arial" w:cs="Arial"/>
          <w:bCs/>
          <w:color w:val="000000" w:themeColor="text1"/>
        </w:rPr>
        <w:t>, Jeff Knaggs</w:t>
      </w:r>
      <w:r w:rsidRPr="004005B5">
        <w:rPr>
          <w:rFonts w:ascii="Arial" w:eastAsia="Arial" w:hAnsi="Arial" w:cs="Arial"/>
          <w:bCs/>
          <w:color w:val="000000" w:themeColor="text1"/>
          <w:vertAlign w:val="superscript"/>
        </w:rPr>
        <w:t>23,5</w:t>
      </w:r>
      <w:r w:rsidRPr="008B41B6">
        <w:rPr>
          <w:rFonts w:ascii="Arial" w:eastAsia="Arial" w:hAnsi="Arial" w:cs="Arial"/>
          <w:bCs/>
          <w:color w:val="000000" w:themeColor="text1"/>
        </w:rPr>
        <w:t>, Anastasia Koch</w:t>
      </w:r>
      <w:r w:rsidRPr="002226D2">
        <w:rPr>
          <w:rFonts w:ascii="Arial" w:eastAsia="Arial" w:hAnsi="Arial" w:cs="Arial"/>
          <w:bCs/>
          <w:color w:val="000000" w:themeColor="text1"/>
          <w:vertAlign w:val="superscript"/>
        </w:rPr>
        <w:t>28</w:t>
      </w:r>
      <w:r w:rsidRPr="008B41B6">
        <w:rPr>
          <w:rFonts w:ascii="Arial" w:eastAsia="Arial" w:hAnsi="Arial" w:cs="Arial"/>
          <w:bCs/>
          <w:color w:val="000000" w:themeColor="text1"/>
        </w:rPr>
        <w:t>, Donna Kohlerschmidt</w:t>
      </w:r>
      <w:r w:rsidRPr="002226D2">
        <w:rPr>
          <w:rFonts w:ascii="Arial" w:eastAsia="Arial" w:hAnsi="Arial" w:cs="Arial"/>
          <w:bCs/>
          <w:color w:val="000000" w:themeColor="text1"/>
          <w:vertAlign w:val="superscript"/>
        </w:rPr>
        <w:t>11</w:t>
      </w:r>
      <w:r w:rsidRPr="008B41B6">
        <w:rPr>
          <w:rFonts w:ascii="Arial" w:eastAsia="Arial" w:hAnsi="Arial" w:cs="Arial"/>
          <w:bCs/>
          <w:color w:val="000000" w:themeColor="text1"/>
        </w:rPr>
        <w:t xml:space="preserve">, </w:t>
      </w:r>
      <w:proofErr w:type="spellStart"/>
      <w:r w:rsidRPr="008B41B6">
        <w:rPr>
          <w:rFonts w:ascii="Arial" w:eastAsia="Arial" w:hAnsi="Arial" w:cs="Arial"/>
          <w:bCs/>
          <w:color w:val="000000" w:themeColor="text1"/>
        </w:rPr>
        <w:t>Samaneh</w:t>
      </w:r>
      <w:proofErr w:type="spellEnd"/>
      <w:r w:rsidRPr="008B41B6">
        <w:rPr>
          <w:rFonts w:ascii="Arial" w:eastAsia="Arial" w:hAnsi="Arial" w:cs="Arial"/>
          <w:bCs/>
          <w:color w:val="000000" w:themeColor="text1"/>
        </w:rPr>
        <w:t xml:space="preserve"> Kouchaki</w:t>
      </w:r>
      <w:r w:rsidRPr="004005B5">
        <w:rPr>
          <w:rFonts w:ascii="Arial" w:eastAsia="Arial" w:hAnsi="Arial" w:cs="Arial"/>
          <w:bCs/>
          <w:color w:val="000000" w:themeColor="text1"/>
          <w:vertAlign w:val="superscript"/>
        </w:rPr>
        <w:t>5,29</w:t>
      </w:r>
      <w:r w:rsidRPr="008B41B6">
        <w:rPr>
          <w:rFonts w:ascii="Arial" w:eastAsia="Arial" w:hAnsi="Arial" w:cs="Arial"/>
          <w:bCs/>
          <w:color w:val="000000" w:themeColor="text1"/>
        </w:rPr>
        <w:t>, Alexander S Lachapelle</w:t>
      </w:r>
      <w:r w:rsidRPr="002226D2">
        <w:rPr>
          <w:rFonts w:ascii="Arial" w:eastAsia="Arial" w:hAnsi="Arial" w:cs="Arial"/>
          <w:bCs/>
          <w:color w:val="000000" w:themeColor="text1"/>
          <w:vertAlign w:val="superscript"/>
        </w:rPr>
        <w:t>5</w:t>
      </w:r>
      <w:r w:rsidRPr="008B41B6">
        <w:rPr>
          <w:rFonts w:ascii="Arial" w:eastAsia="Arial" w:hAnsi="Arial" w:cs="Arial"/>
          <w:bCs/>
          <w:color w:val="000000" w:themeColor="text1"/>
        </w:rPr>
        <w:t xml:space="preserve">, </w:t>
      </w:r>
      <w:proofErr w:type="spellStart"/>
      <w:r w:rsidRPr="008B41B6">
        <w:rPr>
          <w:rFonts w:ascii="Arial" w:eastAsia="Arial" w:hAnsi="Arial" w:cs="Arial"/>
          <w:bCs/>
          <w:color w:val="000000" w:themeColor="text1"/>
        </w:rPr>
        <w:t>Ajit</w:t>
      </w:r>
      <w:proofErr w:type="spellEnd"/>
      <w:r w:rsidRPr="008B41B6">
        <w:rPr>
          <w:rFonts w:ascii="Arial" w:eastAsia="Arial" w:hAnsi="Arial" w:cs="Arial"/>
          <w:bCs/>
          <w:color w:val="000000" w:themeColor="text1"/>
        </w:rPr>
        <w:t xml:space="preserve"> Lalvani</w:t>
      </w:r>
      <w:r w:rsidRPr="002226D2">
        <w:rPr>
          <w:rFonts w:ascii="Arial" w:eastAsia="Arial" w:hAnsi="Arial" w:cs="Arial"/>
          <w:bCs/>
          <w:color w:val="000000" w:themeColor="text1"/>
          <w:vertAlign w:val="superscript"/>
        </w:rPr>
        <w:t>30</w:t>
      </w:r>
      <w:r w:rsidRPr="008B41B6">
        <w:rPr>
          <w:rFonts w:ascii="Arial" w:eastAsia="Arial" w:hAnsi="Arial" w:cs="Arial"/>
          <w:bCs/>
          <w:color w:val="000000" w:themeColor="text1"/>
        </w:rPr>
        <w:t xml:space="preserve">, Simon </w:t>
      </w:r>
      <w:proofErr w:type="spellStart"/>
      <w:r w:rsidRPr="008B41B6">
        <w:rPr>
          <w:rFonts w:ascii="Arial" w:eastAsia="Arial" w:hAnsi="Arial" w:cs="Arial"/>
          <w:bCs/>
          <w:color w:val="000000" w:themeColor="text1"/>
        </w:rPr>
        <w:t>Grandjean</w:t>
      </w:r>
      <w:proofErr w:type="spellEnd"/>
      <w:r w:rsidRPr="008B41B6">
        <w:rPr>
          <w:rFonts w:ascii="Arial" w:eastAsia="Arial" w:hAnsi="Arial" w:cs="Arial"/>
          <w:bCs/>
          <w:color w:val="000000" w:themeColor="text1"/>
        </w:rPr>
        <w:t xml:space="preserve"> Lapierre</w:t>
      </w:r>
      <w:r w:rsidRPr="002226D2">
        <w:rPr>
          <w:rFonts w:ascii="Arial" w:eastAsia="Arial" w:hAnsi="Arial" w:cs="Arial"/>
          <w:bCs/>
          <w:color w:val="000000" w:themeColor="text1"/>
          <w:vertAlign w:val="superscript"/>
        </w:rPr>
        <w:t>31</w:t>
      </w:r>
      <w:r w:rsidRPr="008B41B6">
        <w:rPr>
          <w:rFonts w:ascii="Arial" w:eastAsia="Arial" w:hAnsi="Arial" w:cs="Arial"/>
          <w:bCs/>
          <w:color w:val="000000" w:themeColor="text1"/>
        </w:rPr>
        <w:t>, Ian F Laurenson</w:t>
      </w:r>
      <w:r w:rsidRPr="002226D2">
        <w:rPr>
          <w:rFonts w:ascii="Arial" w:eastAsia="Arial" w:hAnsi="Arial" w:cs="Arial"/>
          <w:bCs/>
          <w:color w:val="000000" w:themeColor="text1"/>
          <w:vertAlign w:val="superscript"/>
        </w:rPr>
        <w:t>8</w:t>
      </w:r>
      <w:r w:rsidRPr="008B41B6">
        <w:rPr>
          <w:rFonts w:ascii="Arial" w:eastAsia="Arial" w:hAnsi="Arial" w:cs="Arial"/>
          <w:bCs/>
          <w:color w:val="000000" w:themeColor="text1"/>
        </w:rPr>
        <w:t>, Brice Letcher</w:t>
      </w:r>
      <w:r w:rsidRPr="002226D2">
        <w:rPr>
          <w:rFonts w:ascii="Arial" w:eastAsia="Arial" w:hAnsi="Arial" w:cs="Arial"/>
          <w:bCs/>
          <w:color w:val="000000" w:themeColor="text1"/>
          <w:vertAlign w:val="superscript"/>
        </w:rPr>
        <w:t>23</w:t>
      </w:r>
      <w:r w:rsidRPr="008B41B6">
        <w:rPr>
          <w:rFonts w:ascii="Arial" w:eastAsia="Arial" w:hAnsi="Arial" w:cs="Arial"/>
          <w:bCs/>
          <w:color w:val="000000" w:themeColor="text1"/>
        </w:rPr>
        <w:t>, Wan-</w:t>
      </w:r>
      <w:proofErr w:type="spellStart"/>
      <w:r w:rsidRPr="008B41B6">
        <w:rPr>
          <w:rFonts w:ascii="Arial" w:eastAsia="Arial" w:hAnsi="Arial" w:cs="Arial"/>
          <w:bCs/>
          <w:color w:val="000000" w:themeColor="text1"/>
        </w:rPr>
        <w:t>Hsuan</w:t>
      </w:r>
      <w:proofErr w:type="spellEnd"/>
      <w:r w:rsidRPr="008B41B6">
        <w:rPr>
          <w:rFonts w:ascii="Arial" w:eastAsia="Arial" w:hAnsi="Arial" w:cs="Arial"/>
          <w:bCs/>
          <w:color w:val="000000" w:themeColor="text1"/>
        </w:rPr>
        <w:t xml:space="preserve"> Lin</w:t>
      </w:r>
      <w:r w:rsidRPr="002226D2">
        <w:rPr>
          <w:rFonts w:ascii="Arial" w:eastAsia="Arial" w:hAnsi="Arial" w:cs="Arial"/>
          <w:bCs/>
          <w:color w:val="000000" w:themeColor="text1"/>
          <w:vertAlign w:val="superscript"/>
        </w:rPr>
        <w:t>26</w:t>
      </w:r>
      <w:r w:rsidRPr="008B41B6">
        <w:rPr>
          <w:rFonts w:ascii="Arial" w:eastAsia="Arial" w:hAnsi="Arial" w:cs="Arial"/>
          <w:bCs/>
          <w:color w:val="000000" w:themeColor="text1"/>
        </w:rPr>
        <w:t xml:space="preserve">, </w:t>
      </w:r>
      <w:proofErr w:type="spellStart"/>
      <w:r w:rsidRPr="008B41B6">
        <w:rPr>
          <w:rFonts w:ascii="Arial" w:eastAsia="Arial" w:hAnsi="Arial" w:cs="Arial"/>
          <w:bCs/>
          <w:color w:val="000000" w:themeColor="text1"/>
        </w:rPr>
        <w:t>Chunfa</w:t>
      </w:r>
      <w:proofErr w:type="spellEnd"/>
      <w:r w:rsidRPr="008B41B6">
        <w:rPr>
          <w:rFonts w:ascii="Arial" w:eastAsia="Arial" w:hAnsi="Arial" w:cs="Arial"/>
          <w:bCs/>
          <w:color w:val="000000" w:themeColor="text1"/>
        </w:rPr>
        <w:t xml:space="preserve"> Liu</w:t>
      </w:r>
      <w:r w:rsidRPr="002226D2">
        <w:rPr>
          <w:rFonts w:ascii="Arial" w:eastAsia="Arial" w:hAnsi="Arial" w:cs="Arial"/>
          <w:bCs/>
          <w:color w:val="000000" w:themeColor="text1"/>
          <w:vertAlign w:val="superscript"/>
        </w:rPr>
        <w:t>12</w:t>
      </w:r>
      <w:r w:rsidRPr="008B41B6">
        <w:rPr>
          <w:rFonts w:ascii="Arial" w:eastAsia="Arial" w:hAnsi="Arial" w:cs="Arial"/>
          <w:bCs/>
          <w:color w:val="000000" w:themeColor="text1"/>
        </w:rPr>
        <w:t xml:space="preserve">, </w:t>
      </w:r>
      <w:proofErr w:type="spellStart"/>
      <w:r w:rsidRPr="008B41B6">
        <w:rPr>
          <w:rFonts w:ascii="Arial" w:eastAsia="Arial" w:hAnsi="Arial" w:cs="Arial"/>
          <w:bCs/>
          <w:color w:val="000000" w:themeColor="text1"/>
        </w:rPr>
        <w:t>Dongxin</w:t>
      </w:r>
      <w:proofErr w:type="spellEnd"/>
      <w:r w:rsidRPr="008B41B6">
        <w:rPr>
          <w:rFonts w:ascii="Arial" w:eastAsia="Arial" w:hAnsi="Arial" w:cs="Arial"/>
          <w:bCs/>
          <w:color w:val="000000" w:themeColor="text1"/>
        </w:rPr>
        <w:t xml:space="preserve"> Liu</w:t>
      </w:r>
      <w:r w:rsidRPr="002226D2">
        <w:rPr>
          <w:rFonts w:ascii="Arial" w:eastAsia="Arial" w:hAnsi="Arial" w:cs="Arial"/>
          <w:bCs/>
          <w:color w:val="000000" w:themeColor="text1"/>
          <w:vertAlign w:val="superscript"/>
        </w:rPr>
        <w:t>12</w:t>
      </w:r>
      <w:r w:rsidRPr="008B41B6">
        <w:rPr>
          <w:rFonts w:ascii="Arial" w:eastAsia="Arial" w:hAnsi="Arial" w:cs="Arial"/>
          <w:bCs/>
          <w:color w:val="000000" w:themeColor="text1"/>
        </w:rPr>
        <w:t xml:space="preserve">, </w:t>
      </w:r>
      <w:proofErr w:type="spellStart"/>
      <w:r w:rsidRPr="008B41B6">
        <w:rPr>
          <w:rFonts w:ascii="Arial" w:eastAsia="Arial" w:hAnsi="Arial" w:cs="Arial"/>
          <w:bCs/>
          <w:color w:val="000000" w:themeColor="text1"/>
        </w:rPr>
        <w:t>Ayan</w:t>
      </w:r>
      <w:proofErr w:type="spellEnd"/>
      <w:r w:rsidRPr="008B41B6">
        <w:rPr>
          <w:rFonts w:ascii="Arial" w:eastAsia="Arial" w:hAnsi="Arial" w:cs="Arial"/>
          <w:bCs/>
          <w:color w:val="000000" w:themeColor="text1"/>
        </w:rPr>
        <w:t xml:space="preserve"> Mandal</w:t>
      </w:r>
      <w:r w:rsidRPr="002226D2">
        <w:rPr>
          <w:rFonts w:ascii="Arial" w:eastAsia="Arial" w:hAnsi="Arial" w:cs="Arial"/>
          <w:bCs/>
          <w:color w:val="000000" w:themeColor="text1"/>
          <w:vertAlign w:val="superscript"/>
        </w:rPr>
        <w:t>32</w:t>
      </w:r>
      <w:r w:rsidRPr="008B41B6">
        <w:rPr>
          <w:rFonts w:ascii="Arial" w:eastAsia="Arial" w:hAnsi="Arial" w:cs="Arial"/>
          <w:bCs/>
          <w:color w:val="000000" w:themeColor="text1"/>
        </w:rPr>
        <w:t>, Mikael Mansjo</w:t>
      </w:r>
      <w:r w:rsidRPr="002226D2">
        <w:rPr>
          <w:rFonts w:ascii="Arial" w:eastAsia="Arial" w:hAnsi="Arial" w:cs="Arial"/>
          <w:bCs/>
          <w:color w:val="000000" w:themeColor="text1"/>
          <w:vertAlign w:val="superscript"/>
        </w:rPr>
        <w:t>18</w:t>
      </w:r>
      <w:r w:rsidRPr="008B41B6">
        <w:rPr>
          <w:rFonts w:ascii="Arial" w:eastAsia="Arial" w:hAnsi="Arial" w:cs="Arial"/>
          <w:bCs/>
          <w:color w:val="000000" w:themeColor="text1"/>
        </w:rPr>
        <w:t>, Daniela Matias</w:t>
      </w:r>
      <w:r w:rsidRPr="002226D2">
        <w:rPr>
          <w:rFonts w:ascii="Arial" w:eastAsia="Arial" w:hAnsi="Arial" w:cs="Arial"/>
          <w:bCs/>
          <w:color w:val="000000" w:themeColor="text1"/>
          <w:vertAlign w:val="superscript"/>
        </w:rPr>
        <w:t>25</w:t>
      </w:r>
      <w:r w:rsidRPr="008B41B6">
        <w:rPr>
          <w:rFonts w:ascii="Arial" w:eastAsia="Arial" w:hAnsi="Arial" w:cs="Arial"/>
          <w:bCs/>
          <w:color w:val="000000" w:themeColor="text1"/>
        </w:rPr>
        <w:t>, Graeme Meintjes</w:t>
      </w:r>
      <w:r w:rsidRPr="002226D2">
        <w:rPr>
          <w:rFonts w:ascii="Arial" w:eastAsia="Arial" w:hAnsi="Arial" w:cs="Arial"/>
          <w:bCs/>
          <w:color w:val="000000" w:themeColor="text1"/>
          <w:vertAlign w:val="superscript"/>
        </w:rPr>
        <w:t>28</w:t>
      </w:r>
      <w:r w:rsidRPr="008B41B6">
        <w:rPr>
          <w:rFonts w:ascii="Arial" w:eastAsia="Arial" w:hAnsi="Arial" w:cs="Arial"/>
          <w:bCs/>
          <w:color w:val="000000" w:themeColor="text1"/>
        </w:rPr>
        <w:t xml:space="preserve">, </w:t>
      </w:r>
      <w:proofErr w:type="spellStart"/>
      <w:r w:rsidRPr="008B41B6">
        <w:rPr>
          <w:rFonts w:ascii="Arial" w:eastAsia="Arial" w:hAnsi="Arial" w:cs="Arial"/>
          <w:bCs/>
          <w:color w:val="000000" w:themeColor="text1"/>
        </w:rPr>
        <w:t>Flávia</w:t>
      </w:r>
      <w:proofErr w:type="spellEnd"/>
      <w:r w:rsidRPr="008B41B6">
        <w:rPr>
          <w:rFonts w:ascii="Arial" w:eastAsia="Arial" w:hAnsi="Arial" w:cs="Arial"/>
          <w:bCs/>
          <w:color w:val="000000" w:themeColor="text1"/>
        </w:rPr>
        <w:t xml:space="preserve"> de Freitas Mendes</w:t>
      </w:r>
      <w:r w:rsidRPr="002226D2">
        <w:rPr>
          <w:rFonts w:ascii="Arial" w:eastAsia="Arial" w:hAnsi="Arial" w:cs="Arial"/>
          <w:bCs/>
          <w:color w:val="000000" w:themeColor="text1"/>
          <w:vertAlign w:val="superscript"/>
        </w:rPr>
        <w:t>4</w:t>
      </w:r>
      <w:r w:rsidRPr="008B41B6">
        <w:rPr>
          <w:rFonts w:ascii="Arial" w:eastAsia="Arial" w:hAnsi="Arial" w:cs="Arial"/>
          <w:bCs/>
          <w:color w:val="000000" w:themeColor="text1"/>
        </w:rPr>
        <w:t>, Matthias Merker</w:t>
      </w:r>
      <w:r w:rsidRPr="002226D2">
        <w:rPr>
          <w:rFonts w:ascii="Arial" w:eastAsia="Arial" w:hAnsi="Arial" w:cs="Arial"/>
          <w:bCs/>
          <w:color w:val="000000" w:themeColor="text1"/>
          <w:vertAlign w:val="superscript"/>
        </w:rPr>
        <w:t>1</w:t>
      </w:r>
      <w:r w:rsidRPr="008B41B6">
        <w:rPr>
          <w:rFonts w:ascii="Arial" w:eastAsia="Arial" w:hAnsi="Arial" w:cs="Arial"/>
          <w:bCs/>
          <w:color w:val="000000" w:themeColor="text1"/>
        </w:rPr>
        <w:t>, Marina Mihalic</w:t>
      </w:r>
      <w:r w:rsidRPr="00693AF6">
        <w:rPr>
          <w:rFonts w:ascii="Arial" w:eastAsia="Arial" w:hAnsi="Arial" w:cs="Arial"/>
          <w:bCs/>
          <w:color w:val="000000" w:themeColor="text1"/>
          <w:vertAlign w:val="superscript"/>
        </w:rPr>
        <w:t>22</w:t>
      </w:r>
      <w:r w:rsidRPr="008B41B6">
        <w:rPr>
          <w:rFonts w:ascii="Arial" w:eastAsia="Arial" w:hAnsi="Arial" w:cs="Arial"/>
          <w:bCs/>
          <w:color w:val="000000" w:themeColor="text1"/>
        </w:rPr>
        <w:t>, James Millard</w:t>
      </w:r>
      <w:r w:rsidRPr="00693AF6">
        <w:rPr>
          <w:rFonts w:ascii="Arial" w:eastAsia="Arial" w:hAnsi="Arial" w:cs="Arial"/>
          <w:bCs/>
          <w:color w:val="000000" w:themeColor="text1"/>
          <w:vertAlign w:val="superscript"/>
        </w:rPr>
        <w:t>7</w:t>
      </w:r>
      <w:r w:rsidRPr="008B41B6">
        <w:rPr>
          <w:rFonts w:ascii="Arial" w:eastAsia="Arial" w:hAnsi="Arial" w:cs="Arial"/>
          <w:bCs/>
          <w:color w:val="000000" w:themeColor="text1"/>
        </w:rPr>
        <w:t>, Paolo Miotto</w:t>
      </w:r>
      <w:r w:rsidRPr="00693AF6">
        <w:rPr>
          <w:rFonts w:ascii="Arial" w:eastAsia="Arial" w:hAnsi="Arial" w:cs="Arial"/>
          <w:bCs/>
          <w:color w:val="000000" w:themeColor="text1"/>
          <w:vertAlign w:val="superscript"/>
        </w:rPr>
        <w:t>2</w:t>
      </w:r>
      <w:r w:rsidRPr="008B41B6">
        <w:rPr>
          <w:rFonts w:ascii="Arial" w:eastAsia="Arial" w:hAnsi="Arial" w:cs="Arial"/>
          <w:bCs/>
          <w:color w:val="000000" w:themeColor="text1"/>
        </w:rPr>
        <w:t xml:space="preserve">, </w:t>
      </w:r>
      <w:proofErr w:type="spellStart"/>
      <w:r w:rsidRPr="008B41B6">
        <w:rPr>
          <w:rFonts w:ascii="Arial" w:eastAsia="Arial" w:hAnsi="Arial" w:cs="Arial"/>
          <w:bCs/>
          <w:color w:val="000000" w:themeColor="text1"/>
        </w:rPr>
        <w:t>Nerges</w:t>
      </w:r>
      <w:proofErr w:type="spellEnd"/>
      <w:r w:rsidRPr="008B41B6">
        <w:rPr>
          <w:rFonts w:ascii="Arial" w:eastAsia="Arial" w:hAnsi="Arial" w:cs="Arial"/>
          <w:bCs/>
          <w:color w:val="000000" w:themeColor="text1"/>
        </w:rPr>
        <w:t xml:space="preserve"> Mistry</w:t>
      </w:r>
      <w:r w:rsidRPr="00693AF6">
        <w:rPr>
          <w:rFonts w:ascii="Arial" w:eastAsia="Arial" w:hAnsi="Arial" w:cs="Arial"/>
          <w:bCs/>
          <w:color w:val="000000" w:themeColor="text1"/>
          <w:vertAlign w:val="superscript"/>
        </w:rPr>
        <w:t>32</w:t>
      </w:r>
      <w:r w:rsidRPr="008B41B6">
        <w:rPr>
          <w:rFonts w:ascii="Arial" w:eastAsia="Arial" w:hAnsi="Arial" w:cs="Arial"/>
          <w:bCs/>
          <w:color w:val="000000" w:themeColor="text1"/>
        </w:rPr>
        <w:t>, David Moore</w:t>
      </w:r>
      <w:r w:rsidRPr="004005B5">
        <w:rPr>
          <w:rFonts w:ascii="Arial" w:eastAsia="Arial" w:hAnsi="Arial" w:cs="Arial"/>
          <w:bCs/>
          <w:color w:val="000000" w:themeColor="text1"/>
          <w:vertAlign w:val="superscript"/>
        </w:rPr>
        <w:t>33,10</w:t>
      </w:r>
      <w:r w:rsidRPr="008B41B6">
        <w:rPr>
          <w:rFonts w:ascii="Arial" w:eastAsia="Arial" w:hAnsi="Arial" w:cs="Arial"/>
          <w:bCs/>
          <w:color w:val="000000" w:themeColor="text1"/>
        </w:rPr>
        <w:t>, Kimberlee A Musser</w:t>
      </w:r>
      <w:r w:rsidRPr="00693AF6">
        <w:rPr>
          <w:rFonts w:ascii="Arial" w:eastAsia="Arial" w:hAnsi="Arial" w:cs="Arial"/>
          <w:bCs/>
          <w:color w:val="000000" w:themeColor="text1"/>
          <w:vertAlign w:val="superscript"/>
        </w:rPr>
        <w:t>11</w:t>
      </w:r>
      <w:r w:rsidRPr="008B41B6">
        <w:rPr>
          <w:rFonts w:ascii="Arial" w:eastAsia="Arial" w:hAnsi="Arial" w:cs="Arial"/>
          <w:bCs/>
          <w:color w:val="000000" w:themeColor="text1"/>
        </w:rPr>
        <w:t>, Dumisani Ngcamu</w:t>
      </w:r>
      <w:r w:rsidRPr="00693AF6">
        <w:rPr>
          <w:rFonts w:ascii="Arial" w:eastAsia="Arial" w:hAnsi="Arial" w:cs="Arial"/>
          <w:bCs/>
          <w:color w:val="000000" w:themeColor="text1"/>
          <w:vertAlign w:val="superscript"/>
        </w:rPr>
        <w:t>24</w:t>
      </w:r>
      <w:r w:rsidRPr="008B41B6">
        <w:rPr>
          <w:rFonts w:ascii="Arial" w:eastAsia="Arial" w:hAnsi="Arial" w:cs="Arial"/>
          <w:bCs/>
          <w:color w:val="000000" w:themeColor="text1"/>
        </w:rPr>
        <w:t>, Hoang Ngoc Nhung</w:t>
      </w:r>
      <w:r w:rsidRPr="00693AF6">
        <w:rPr>
          <w:rFonts w:ascii="Arial" w:eastAsia="Arial" w:hAnsi="Arial" w:cs="Arial"/>
          <w:bCs/>
          <w:color w:val="000000" w:themeColor="text1"/>
          <w:vertAlign w:val="superscript"/>
        </w:rPr>
        <w:t>34</w:t>
      </w:r>
      <w:r w:rsidRPr="008B41B6">
        <w:rPr>
          <w:rFonts w:ascii="Arial" w:eastAsia="Arial" w:hAnsi="Arial" w:cs="Arial"/>
          <w:bCs/>
          <w:color w:val="000000" w:themeColor="text1"/>
        </w:rPr>
        <w:t>, Stefan Niemann</w:t>
      </w:r>
      <w:r w:rsidRPr="004005B5">
        <w:rPr>
          <w:rFonts w:ascii="Arial" w:eastAsia="Arial" w:hAnsi="Arial" w:cs="Arial"/>
          <w:bCs/>
          <w:color w:val="000000" w:themeColor="text1"/>
          <w:vertAlign w:val="superscript"/>
        </w:rPr>
        <w:t>1,35</w:t>
      </w:r>
      <w:r w:rsidRPr="008B41B6">
        <w:rPr>
          <w:rFonts w:ascii="Arial" w:eastAsia="Arial" w:hAnsi="Arial" w:cs="Arial"/>
          <w:bCs/>
          <w:color w:val="000000" w:themeColor="text1"/>
        </w:rPr>
        <w:t xml:space="preserve">, </w:t>
      </w:r>
      <w:proofErr w:type="spellStart"/>
      <w:r w:rsidRPr="008B41B6">
        <w:rPr>
          <w:rFonts w:ascii="Arial" w:eastAsia="Arial" w:hAnsi="Arial" w:cs="Arial"/>
          <w:bCs/>
          <w:color w:val="000000" w:themeColor="text1"/>
        </w:rPr>
        <w:t>Kayzad</w:t>
      </w:r>
      <w:proofErr w:type="spellEnd"/>
      <w:r w:rsidRPr="008B41B6">
        <w:rPr>
          <w:rFonts w:ascii="Arial" w:eastAsia="Arial" w:hAnsi="Arial" w:cs="Arial"/>
          <w:bCs/>
          <w:color w:val="000000" w:themeColor="text1"/>
        </w:rPr>
        <w:t xml:space="preserve"> Soli Nilgiriwala</w:t>
      </w:r>
      <w:r w:rsidRPr="00693AF6">
        <w:rPr>
          <w:rFonts w:ascii="Arial" w:eastAsia="Arial" w:hAnsi="Arial" w:cs="Arial"/>
          <w:bCs/>
          <w:color w:val="000000" w:themeColor="text1"/>
          <w:vertAlign w:val="superscript"/>
        </w:rPr>
        <w:t>32</w:t>
      </w:r>
      <w:r w:rsidRPr="008B41B6">
        <w:rPr>
          <w:rFonts w:ascii="Arial" w:eastAsia="Arial" w:hAnsi="Arial" w:cs="Arial"/>
          <w:bCs/>
          <w:color w:val="000000" w:themeColor="text1"/>
        </w:rPr>
        <w:t>, Camus Nimmo</w:t>
      </w:r>
      <w:r w:rsidRPr="00693AF6">
        <w:rPr>
          <w:rFonts w:ascii="Arial" w:eastAsia="Arial" w:hAnsi="Arial" w:cs="Arial"/>
          <w:bCs/>
          <w:color w:val="000000" w:themeColor="text1"/>
          <w:vertAlign w:val="superscript"/>
        </w:rPr>
        <w:t>16</w:t>
      </w:r>
      <w:r w:rsidRPr="008B41B6">
        <w:rPr>
          <w:rFonts w:ascii="Arial" w:eastAsia="Arial" w:hAnsi="Arial" w:cs="Arial"/>
          <w:bCs/>
          <w:color w:val="000000" w:themeColor="text1"/>
        </w:rPr>
        <w:t>, Max O’Donnell</w:t>
      </w:r>
      <w:r w:rsidRPr="00693AF6">
        <w:rPr>
          <w:rFonts w:ascii="Arial" w:eastAsia="Arial" w:hAnsi="Arial" w:cs="Arial"/>
          <w:bCs/>
          <w:color w:val="000000" w:themeColor="text1"/>
          <w:vertAlign w:val="superscript"/>
        </w:rPr>
        <w:t>36</w:t>
      </w:r>
      <w:r w:rsidRPr="008B41B6">
        <w:rPr>
          <w:rFonts w:ascii="Arial" w:eastAsia="Arial" w:hAnsi="Arial" w:cs="Arial"/>
          <w:bCs/>
          <w:color w:val="000000" w:themeColor="text1"/>
        </w:rPr>
        <w:t>, Nana Okozi</w:t>
      </w:r>
      <w:r w:rsidRPr="00693AF6">
        <w:rPr>
          <w:rFonts w:ascii="Arial" w:eastAsia="Arial" w:hAnsi="Arial" w:cs="Arial"/>
          <w:bCs/>
          <w:color w:val="000000" w:themeColor="text1"/>
          <w:vertAlign w:val="superscript"/>
        </w:rPr>
        <w:t>24</w:t>
      </w:r>
      <w:r w:rsidRPr="008B41B6">
        <w:rPr>
          <w:rFonts w:ascii="Arial" w:eastAsia="Arial" w:hAnsi="Arial" w:cs="Arial"/>
          <w:bCs/>
          <w:color w:val="000000" w:themeColor="text1"/>
        </w:rPr>
        <w:t xml:space="preserve">, </w:t>
      </w:r>
      <w:proofErr w:type="spellStart"/>
      <w:r w:rsidRPr="008B41B6">
        <w:rPr>
          <w:rFonts w:ascii="Arial" w:eastAsia="Arial" w:hAnsi="Arial" w:cs="Arial"/>
          <w:bCs/>
          <w:color w:val="000000" w:themeColor="text1"/>
        </w:rPr>
        <w:t>Rosangela</w:t>
      </w:r>
      <w:proofErr w:type="spellEnd"/>
      <w:r w:rsidRPr="008B41B6">
        <w:rPr>
          <w:rFonts w:ascii="Arial" w:eastAsia="Arial" w:hAnsi="Arial" w:cs="Arial"/>
          <w:bCs/>
          <w:color w:val="000000" w:themeColor="text1"/>
        </w:rPr>
        <w:t xml:space="preserve"> Siqueira Oliveira</w:t>
      </w:r>
      <w:r w:rsidRPr="00693AF6">
        <w:rPr>
          <w:rFonts w:ascii="Arial" w:eastAsia="Arial" w:hAnsi="Arial" w:cs="Arial"/>
          <w:bCs/>
          <w:color w:val="000000" w:themeColor="text1"/>
          <w:vertAlign w:val="superscript"/>
        </w:rPr>
        <w:t>4</w:t>
      </w:r>
      <w:r w:rsidRPr="008B41B6">
        <w:rPr>
          <w:rFonts w:ascii="Arial" w:eastAsia="Arial" w:hAnsi="Arial" w:cs="Arial"/>
          <w:bCs/>
          <w:color w:val="000000" w:themeColor="text1"/>
        </w:rPr>
        <w:t xml:space="preserve">, Shaheed </w:t>
      </w:r>
      <w:proofErr w:type="spellStart"/>
      <w:r w:rsidRPr="008B41B6">
        <w:rPr>
          <w:rFonts w:ascii="Arial" w:eastAsia="Arial" w:hAnsi="Arial" w:cs="Arial"/>
          <w:bCs/>
          <w:color w:val="000000" w:themeColor="text1"/>
        </w:rPr>
        <w:t>Vally</w:t>
      </w:r>
      <w:proofErr w:type="spellEnd"/>
      <w:r w:rsidRPr="008B41B6">
        <w:rPr>
          <w:rFonts w:ascii="Arial" w:eastAsia="Arial" w:hAnsi="Arial" w:cs="Arial"/>
          <w:bCs/>
          <w:color w:val="000000" w:themeColor="text1"/>
        </w:rPr>
        <w:t xml:space="preserve"> Omar</w:t>
      </w:r>
      <w:r w:rsidRPr="00693AF6">
        <w:rPr>
          <w:rFonts w:ascii="Arial" w:eastAsia="Arial" w:hAnsi="Arial" w:cs="Arial"/>
          <w:bCs/>
          <w:color w:val="000000" w:themeColor="text1"/>
          <w:vertAlign w:val="superscript"/>
        </w:rPr>
        <w:t>24</w:t>
      </w:r>
      <w:r w:rsidRPr="008B41B6">
        <w:rPr>
          <w:rFonts w:ascii="Arial" w:eastAsia="Arial" w:hAnsi="Arial" w:cs="Arial"/>
          <w:bCs/>
          <w:color w:val="000000" w:themeColor="text1"/>
        </w:rPr>
        <w:t>, Nicholas Paton</w:t>
      </w:r>
      <w:r w:rsidRPr="00693AF6">
        <w:rPr>
          <w:rFonts w:ascii="Arial" w:eastAsia="Arial" w:hAnsi="Arial" w:cs="Arial"/>
          <w:bCs/>
          <w:color w:val="000000" w:themeColor="text1"/>
          <w:vertAlign w:val="superscript"/>
        </w:rPr>
        <w:t>37</w:t>
      </w:r>
      <w:r w:rsidRPr="008B41B6">
        <w:rPr>
          <w:rFonts w:ascii="Arial" w:eastAsia="Arial" w:hAnsi="Arial" w:cs="Arial"/>
          <w:bCs/>
          <w:color w:val="000000" w:themeColor="text1"/>
        </w:rPr>
        <w:t>, Timothy EA Peto</w:t>
      </w:r>
      <w:r w:rsidRPr="00693AF6">
        <w:rPr>
          <w:rFonts w:ascii="Arial" w:eastAsia="Arial" w:hAnsi="Arial" w:cs="Arial"/>
          <w:bCs/>
          <w:color w:val="000000" w:themeColor="text1"/>
          <w:vertAlign w:val="superscript"/>
        </w:rPr>
        <w:t>5</w:t>
      </w:r>
      <w:r w:rsidRPr="008B41B6">
        <w:rPr>
          <w:rFonts w:ascii="Arial" w:eastAsia="Arial" w:hAnsi="Arial" w:cs="Arial"/>
          <w:bCs/>
          <w:color w:val="000000" w:themeColor="text1"/>
        </w:rPr>
        <w:t xml:space="preserve">, Juliana </w:t>
      </w:r>
      <w:proofErr w:type="spellStart"/>
      <w:r w:rsidRPr="008B41B6">
        <w:rPr>
          <w:rFonts w:ascii="Arial" w:eastAsia="Arial" w:hAnsi="Arial" w:cs="Arial"/>
          <w:bCs/>
          <w:color w:val="000000" w:themeColor="text1"/>
        </w:rPr>
        <w:t>Maira</w:t>
      </w:r>
      <w:proofErr w:type="spellEnd"/>
      <w:r w:rsidRPr="008B41B6">
        <w:rPr>
          <w:rFonts w:ascii="Arial" w:eastAsia="Arial" w:hAnsi="Arial" w:cs="Arial"/>
          <w:bCs/>
          <w:color w:val="000000" w:themeColor="text1"/>
        </w:rPr>
        <w:t xml:space="preserve"> Watanabe Pinhata</w:t>
      </w:r>
      <w:r w:rsidRPr="00693AF6">
        <w:rPr>
          <w:rFonts w:ascii="Arial" w:eastAsia="Arial" w:hAnsi="Arial" w:cs="Arial"/>
          <w:bCs/>
          <w:color w:val="000000" w:themeColor="text1"/>
          <w:vertAlign w:val="superscript"/>
        </w:rPr>
        <w:t>4</w:t>
      </w:r>
      <w:r w:rsidRPr="008B41B6">
        <w:rPr>
          <w:rFonts w:ascii="Arial" w:eastAsia="Arial" w:hAnsi="Arial" w:cs="Arial"/>
          <w:bCs/>
          <w:color w:val="000000" w:themeColor="text1"/>
        </w:rPr>
        <w:t>, Sara Plesnik</w:t>
      </w:r>
      <w:r w:rsidRPr="00693AF6">
        <w:rPr>
          <w:rFonts w:ascii="Arial" w:eastAsia="Arial" w:hAnsi="Arial" w:cs="Arial"/>
          <w:bCs/>
          <w:color w:val="000000" w:themeColor="text1"/>
          <w:vertAlign w:val="superscript"/>
        </w:rPr>
        <w:t>22</w:t>
      </w:r>
      <w:r w:rsidRPr="008B41B6">
        <w:rPr>
          <w:rFonts w:ascii="Arial" w:eastAsia="Arial" w:hAnsi="Arial" w:cs="Arial"/>
          <w:bCs/>
          <w:color w:val="000000" w:themeColor="text1"/>
        </w:rPr>
        <w:t xml:space="preserve">, </w:t>
      </w:r>
      <w:proofErr w:type="spellStart"/>
      <w:r w:rsidRPr="008B41B6">
        <w:rPr>
          <w:rFonts w:ascii="Arial" w:eastAsia="Arial" w:hAnsi="Arial" w:cs="Arial"/>
          <w:bCs/>
          <w:color w:val="000000" w:themeColor="text1"/>
        </w:rPr>
        <w:t>Zully</w:t>
      </w:r>
      <w:proofErr w:type="spellEnd"/>
      <w:r w:rsidRPr="008B41B6">
        <w:rPr>
          <w:rFonts w:ascii="Arial" w:eastAsia="Arial" w:hAnsi="Arial" w:cs="Arial"/>
          <w:bCs/>
          <w:color w:val="000000" w:themeColor="text1"/>
        </w:rPr>
        <w:t xml:space="preserve"> M Puyen</w:t>
      </w:r>
      <w:r w:rsidRPr="00693AF6">
        <w:rPr>
          <w:rFonts w:ascii="Arial" w:eastAsia="Arial" w:hAnsi="Arial" w:cs="Arial"/>
          <w:bCs/>
          <w:color w:val="000000" w:themeColor="text1"/>
          <w:vertAlign w:val="superscript"/>
        </w:rPr>
        <w:t>38</w:t>
      </w:r>
      <w:r w:rsidRPr="008B41B6">
        <w:rPr>
          <w:rFonts w:ascii="Arial" w:eastAsia="Arial" w:hAnsi="Arial" w:cs="Arial"/>
          <w:bCs/>
          <w:color w:val="000000" w:themeColor="text1"/>
        </w:rPr>
        <w:t xml:space="preserve">, Marie </w:t>
      </w:r>
      <w:proofErr w:type="spellStart"/>
      <w:r w:rsidRPr="008B41B6">
        <w:rPr>
          <w:rFonts w:ascii="Arial" w:eastAsia="Arial" w:hAnsi="Arial" w:cs="Arial"/>
          <w:bCs/>
          <w:color w:val="000000" w:themeColor="text1"/>
        </w:rPr>
        <w:t>Sylvianne</w:t>
      </w:r>
      <w:proofErr w:type="spellEnd"/>
      <w:r w:rsidRPr="008B41B6">
        <w:rPr>
          <w:rFonts w:ascii="Arial" w:eastAsia="Arial" w:hAnsi="Arial" w:cs="Arial"/>
          <w:bCs/>
          <w:color w:val="000000" w:themeColor="text1"/>
        </w:rPr>
        <w:t xml:space="preserve"> Rabodoarivelo</w:t>
      </w:r>
      <w:r w:rsidRPr="00693AF6">
        <w:rPr>
          <w:rFonts w:ascii="Arial" w:eastAsia="Arial" w:hAnsi="Arial" w:cs="Arial"/>
          <w:bCs/>
          <w:color w:val="000000" w:themeColor="text1"/>
          <w:vertAlign w:val="superscript"/>
        </w:rPr>
        <w:t>39</w:t>
      </w:r>
      <w:r w:rsidRPr="008B41B6">
        <w:rPr>
          <w:rFonts w:ascii="Arial" w:eastAsia="Arial" w:hAnsi="Arial" w:cs="Arial"/>
          <w:bCs/>
          <w:color w:val="000000" w:themeColor="text1"/>
        </w:rPr>
        <w:t xml:space="preserve">, </w:t>
      </w:r>
      <w:proofErr w:type="spellStart"/>
      <w:r w:rsidRPr="008B41B6">
        <w:rPr>
          <w:rFonts w:ascii="Arial" w:eastAsia="Arial" w:hAnsi="Arial" w:cs="Arial"/>
          <w:bCs/>
          <w:color w:val="000000" w:themeColor="text1"/>
        </w:rPr>
        <w:t>Niaina</w:t>
      </w:r>
      <w:proofErr w:type="spellEnd"/>
      <w:r w:rsidRPr="008B41B6">
        <w:rPr>
          <w:rFonts w:ascii="Arial" w:eastAsia="Arial" w:hAnsi="Arial" w:cs="Arial"/>
          <w:bCs/>
          <w:color w:val="000000" w:themeColor="text1"/>
        </w:rPr>
        <w:t xml:space="preserve"> Rakotosamimanana</w:t>
      </w:r>
      <w:r w:rsidRPr="00693AF6">
        <w:rPr>
          <w:rFonts w:ascii="Arial" w:eastAsia="Arial" w:hAnsi="Arial" w:cs="Arial"/>
          <w:bCs/>
          <w:color w:val="000000" w:themeColor="text1"/>
          <w:vertAlign w:val="superscript"/>
        </w:rPr>
        <w:t>39</w:t>
      </w:r>
      <w:r w:rsidRPr="008B41B6">
        <w:rPr>
          <w:rFonts w:ascii="Arial" w:eastAsia="Arial" w:hAnsi="Arial" w:cs="Arial"/>
          <w:bCs/>
          <w:color w:val="000000" w:themeColor="text1"/>
        </w:rPr>
        <w:t>, Paola MV Rancoita</w:t>
      </w:r>
      <w:r w:rsidRPr="00693AF6">
        <w:rPr>
          <w:rFonts w:ascii="Arial" w:eastAsia="Arial" w:hAnsi="Arial" w:cs="Arial"/>
          <w:bCs/>
          <w:color w:val="000000" w:themeColor="text1"/>
          <w:vertAlign w:val="superscript"/>
        </w:rPr>
        <w:t>15</w:t>
      </w:r>
      <w:r w:rsidRPr="008B41B6">
        <w:rPr>
          <w:rFonts w:ascii="Arial" w:eastAsia="Arial" w:hAnsi="Arial" w:cs="Arial"/>
          <w:bCs/>
          <w:color w:val="000000" w:themeColor="text1"/>
        </w:rPr>
        <w:t xml:space="preserve">, </w:t>
      </w:r>
      <w:proofErr w:type="spellStart"/>
      <w:r w:rsidRPr="008B41B6">
        <w:rPr>
          <w:rFonts w:ascii="Arial" w:eastAsia="Arial" w:hAnsi="Arial" w:cs="Arial"/>
          <w:bCs/>
          <w:color w:val="000000" w:themeColor="text1"/>
        </w:rPr>
        <w:t>Priti</w:t>
      </w:r>
      <w:proofErr w:type="spellEnd"/>
      <w:r w:rsidRPr="008B41B6">
        <w:rPr>
          <w:rFonts w:ascii="Arial" w:eastAsia="Arial" w:hAnsi="Arial" w:cs="Arial"/>
          <w:bCs/>
          <w:color w:val="000000" w:themeColor="text1"/>
        </w:rPr>
        <w:t xml:space="preserve"> Rathod</w:t>
      </w:r>
      <w:r w:rsidRPr="00693AF6">
        <w:rPr>
          <w:rFonts w:ascii="Arial" w:eastAsia="Arial" w:hAnsi="Arial" w:cs="Arial"/>
          <w:bCs/>
          <w:color w:val="000000" w:themeColor="text1"/>
          <w:vertAlign w:val="superscript"/>
        </w:rPr>
        <w:t>25</w:t>
      </w:r>
      <w:r w:rsidRPr="008B41B6">
        <w:rPr>
          <w:rFonts w:ascii="Arial" w:eastAsia="Arial" w:hAnsi="Arial" w:cs="Arial"/>
          <w:bCs/>
          <w:color w:val="000000" w:themeColor="text1"/>
        </w:rPr>
        <w:t>, Esther Robinson</w:t>
      </w:r>
      <w:r w:rsidRPr="00693AF6">
        <w:rPr>
          <w:rFonts w:ascii="Arial" w:eastAsia="Arial" w:hAnsi="Arial" w:cs="Arial"/>
          <w:bCs/>
          <w:color w:val="000000" w:themeColor="text1"/>
          <w:vertAlign w:val="superscript"/>
        </w:rPr>
        <w:t>25</w:t>
      </w:r>
      <w:r w:rsidRPr="008B41B6">
        <w:rPr>
          <w:rFonts w:ascii="Arial" w:eastAsia="Arial" w:hAnsi="Arial" w:cs="Arial"/>
          <w:bCs/>
          <w:color w:val="000000" w:themeColor="text1"/>
        </w:rPr>
        <w:t>, Gillian Rodger</w:t>
      </w:r>
      <w:r w:rsidRPr="00693AF6">
        <w:rPr>
          <w:rFonts w:ascii="Arial" w:eastAsia="Arial" w:hAnsi="Arial" w:cs="Arial"/>
          <w:bCs/>
          <w:color w:val="000000" w:themeColor="text1"/>
          <w:vertAlign w:val="superscript"/>
        </w:rPr>
        <w:t>5</w:t>
      </w:r>
      <w:r w:rsidRPr="008B41B6">
        <w:rPr>
          <w:rFonts w:ascii="Arial" w:eastAsia="Arial" w:hAnsi="Arial" w:cs="Arial"/>
          <w:bCs/>
          <w:color w:val="000000" w:themeColor="text1"/>
        </w:rPr>
        <w:t>, Camilla Rodrigues</w:t>
      </w:r>
      <w:r w:rsidRPr="00693AF6">
        <w:rPr>
          <w:rFonts w:ascii="Arial" w:eastAsia="Arial" w:hAnsi="Arial" w:cs="Arial"/>
          <w:bCs/>
          <w:color w:val="000000" w:themeColor="text1"/>
          <w:vertAlign w:val="superscript"/>
        </w:rPr>
        <w:t>27</w:t>
      </w:r>
      <w:r w:rsidRPr="008B41B6">
        <w:rPr>
          <w:rFonts w:ascii="Arial" w:eastAsia="Arial" w:hAnsi="Arial" w:cs="Arial"/>
          <w:bCs/>
          <w:color w:val="000000" w:themeColor="text1"/>
        </w:rPr>
        <w:t>, Timothy C Rodwell</w:t>
      </w:r>
      <w:r w:rsidRPr="004005B5">
        <w:rPr>
          <w:rFonts w:ascii="Arial" w:eastAsia="Arial" w:hAnsi="Arial" w:cs="Arial"/>
          <w:bCs/>
          <w:color w:val="000000" w:themeColor="text1"/>
          <w:vertAlign w:val="superscript"/>
        </w:rPr>
        <w:t>40,41</w:t>
      </w:r>
      <w:r w:rsidRPr="008B41B6">
        <w:rPr>
          <w:rFonts w:ascii="Arial" w:eastAsia="Arial" w:hAnsi="Arial" w:cs="Arial"/>
          <w:bCs/>
          <w:color w:val="000000" w:themeColor="text1"/>
        </w:rPr>
        <w:t xml:space="preserve">, </w:t>
      </w:r>
      <w:proofErr w:type="spellStart"/>
      <w:r w:rsidRPr="008B41B6">
        <w:rPr>
          <w:rFonts w:ascii="Arial" w:eastAsia="Arial" w:hAnsi="Arial" w:cs="Arial"/>
          <w:bCs/>
          <w:color w:val="000000" w:themeColor="text1"/>
        </w:rPr>
        <w:t>Aysha</w:t>
      </w:r>
      <w:proofErr w:type="spellEnd"/>
      <w:r w:rsidRPr="008B41B6">
        <w:rPr>
          <w:rFonts w:ascii="Arial" w:eastAsia="Arial" w:hAnsi="Arial" w:cs="Arial"/>
          <w:bCs/>
          <w:color w:val="000000" w:themeColor="text1"/>
        </w:rPr>
        <w:t xml:space="preserve"> Roohi</w:t>
      </w:r>
      <w:r w:rsidRPr="00693AF6">
        <w:rPr>
          <w:rFonts w:ascii="Arial" w:eastAsia="Arial" w:hAnsi="Arial" w:cs="Arial"/>
          <w:bCs/>
          <w:color w:val="000000" w:themeColor="text1"/>
          <w:vertAlign w:val="superscript"/>
        </w:rPr>
        <w:t>5</w:t>
      </w:r>
      <w:r w:rsidRPr="008B41B6">
        <w:rPr>
          <w:rFonts w:ascii="Arial" w:eastAsia="Arial" w:hAnsi="Arial" w:cs="Arial"/>
          <w:bCs/>
          <w:color w:val="000000" w:themeColor="text1"/>
        </w:rPr>
        <w:t>, David Santos-Lazaro</w:t>
      </w:r>
      <w:r w:rsidRPr="00693AF6">
        <w:rPr>
          <w:rFonts w:ascii="Arial" w:eastAsia="Arial" w:hAnsi="Arial" w:cs="Arial"/>
          <w:bCs/>
          <w:color w:val="000000" w:themeColor="text1"/>
          <w:vertAlign w:val="superscript"/>
        </w:rPr>
        <w:t>38</w:t>
      </w:r>
      <w:r w:rsidRPr="008B41B6">
        <w:rPr>
          <w:rFonts w:ascii="Arial" w:eastAsia="Arial" w:hAnsi="Arial" w:cs="Arial"/>
          <w:bCs/>
          <w:color w:val="000000" w:themeColor="text1"/>
        </w:rPr>
        <w:t>, Sanchi Shah</w:t>
      </w:r>
      <w:r w:rsidRPr="00693AF6">
        <w:rPr>
          <w:rFonts w:ascii="Arial" w:eastAsia="Arial" w:hAnsi="Arial" w:cs="Arial"/>
          <w:bCs/>
          <w:color w:val="000000" w:themeColor="text1"/>
          <w:vertAlign w:val="superscript"/>
        </w:rPr>
        <w:t>32</w:t>
      </w:r>
      <w:r w:rsidRPr="008B41B6">
        <w:rPr>
          <w:rFonts w:ascii="Arial" w:eastAsia="Arial" w:hAnsi="Arial" w:cs="Arial"/>
          <w:bCs/>
          <w:color w:val="000000" w:themeColor="text1"/>
        </w:rPr>
        <w:t>, Thomas Andreas Kohl</w:t>
      </w:r>
      <w:r w:rsidRPr="00693AF6">
        <w:rPr>
          <w:rFonts w:ascii="Arial" w:eastAsia="Arial" w:hAnsi="Arial" w:cs="Arial"/>
          <w:bCs/>
          <w:color w:val="000000" w:themeColor="text1"/>
          <w:vertAlign w:val="superscript"/>
        </w:rPr>
        <w:t>1</w:t>
      </w:r>
      <w:r w:rsidRPr="008B41B6">
        <w:rPr>
          <w:rFonts w:ascii="Arial" w:eastAsia="Arial" w:hAnsi="Arial" w:cs="Arial"/>
          <w:bCs/>
          <w:color w:val="000000" w:themeColor="text1"/>
        </w:rPr>
        <w:t>, Grace Smith</w:t>
      </w:r>
      <w:r w:rsidRPr="004005B5">
        <w:rPr>
          <w:rFonts w:ascii="Arial" w:eastAsia="Arial" w:hAnsi="Arial" w:cs="Arial"/>
          <w:bCs/>
          <w:color w:val="000000" w:themeColor="text1"/>
          <w:vertAlign w:val="superscript"/>
        </w:rPr>
        <w:t>25,14</w:t>
      </w:r>
      <w:r w:rsidRPr="008B41B6">
        <w:rPr>
          <w:rFonts w:ascii="Arial" w:eastAsia="Arial" w:hAnsi="Arial" w:cs="Arial"/>
          <w:bCs/>
          <w:color w:val="000000" w:themeColor="text1"/>
        </w:rPr>
        <w:t>, Walter Solano</w:t>
      </w:r>
      <w:r w:rsidRPr="004005B5">
        <w:rPr>
          <w:rFonts w:ascii="Arial" w:eastAsia="Arial" w:hAnsi="Arial" w:cs="Arial"/>
          <w:bCs/>
          <w:color w:val="000000" w:themeColor="text1"/>
          <w:vertAlign w:val="superscript"/>
        </w:rPr>
        <w:t>10</w:t>
      </w:r>
      <w:r w:rsidRPr="008B41B6">
        <w:rPr>
          <w:rFonts w:ascii="Arial" w:eastAsia="Arial" w:hAnsi="Arial" w:cs="Arial"/>
          <w:bCs/>
          <w:color w:val="000000" w:themeColor="text1"/>
        </w:rPr>
        <w:t>, Andrea Spitaleri</w:t>
      </w:r>
      <w:r w:rsidRPr="004005B5">
        <w:rPr>
          <w:rFonts w:ascii="Arial" w:eastAsia="Arial" w:hAnsi="Arial" w:cs="Arial"/>
          <w:bCs/>
          <w:color w:val="000000" w:themeColor="text1"/>
          <w:vertAlign w:val="superscript"/>
        </w:rPr>
        <w:t>2,15</w:t>
      </w:r>
      <w:r w:rsidRPr="008B41B6">
        <w:rPr>
          <w:rFonts w:ascii="Arial" w:eastAsia="Arial" w:hAnsi="Arial" w:cs="Arial"/>
          <w:bCs/>
          <w:color w:val="000000" w:themeColor="text1"/>
        </w:rPr>
        <w:t>, Philip Supply</w:t>
      </w:r>
      <w:r w:rsidRPr="004005B5">
        <w:rPr>
          <w:rFonts w:ascii="Arial" w:eastAsia="Arial" w:hAnsi="Arial" w:cs="Arial"/>
          <w:bCs/>
          <w:color w:val="000000" w:themeColor="text1"/>
          <w:vertAlign w:val="superscript"/>
        </w:rPr>
        <w:t>42</w:t>
      </w:r>
      <w:r w:rsidRPr="008B41B6">
        <w:rPr>
          <w:rFonts w:ascii="Arial" w:eastAsia="Arial" w:hAnsi="Arial" w:cs="Arial"/>
          <w:bCs/>
          <w:color w:val="000000" w:themeColor="text1"/>
        </w:rPr>
        <w:t xml:space="preserve">, </w:t>
      </w:r>
      <w:proofErr w:type="spellStart"/>
      <w:r w:rsidRPr="008B41B6">
        <w:rPr>
          <w:rFonts w:ascii="Arial" w:eastAsia="Arial" w:hAnsi="Arial" w:cs="Arial"/>
          <w:bCs/>
          <w:color w:val="000000" w:themeColor="text1"/>
        </w:rPr>
        <w:t>Adrie</w:t>
      </w:r>
      <w:proofErr w:type="spellEnd"/>
      <w:r w:rsidRPr="008B41B6">
        <w:rPr>
          <w:rFonts w:ascii="Arial" w:eastAsia="Arial" w:hAnsi="Arial" w:cs="Arial"/>
          <w:bCs/>
          <w:color w:val="000000" w:themeColor="text1"/>
        </w:rPr>
        <w:t xml:space="preserve"> JC Steyn</w:t>
      </w:r>
      <w:r w:rsidRPr="004005B5">
        <w:rPr>
          <w:rFonts w:ascii="Arial" w:eastAsia="Arial" w:hAnsi="Arial" w:cs="Arial"/>
          <w:bCs/>
          <w:color w:val="000000" w:themeColor="text1"/>
          <w:vertAlign w:val="superscript"/>
        </w:rPr>
        <w:t>7</w:t>
      </w:r>
      <w:r w:rsidRPr="008B41B6">
        <w:rPr>
          <w:rFonts w:ascii="Arial" w:eastAsia="Arial" w:hAnsi="Arial" w:cs="Arial"/>
          <w:bCs/>
          <w:color w:val="000000" w:themeColor="text1"/>
        </w:rPr>
        <w:t xml:space="preserve">, </w:t>
      </w:r>
      <w:proofErr w:type="spellStart"/>
      <w:r w:rsidRPr="008B41B6">
        <w:rPr>
          <w:rFonts w:ascii="Arial" w:eastAsia="Arial" w:hAnsi="Arial" w:cs="Arial"/>
          <w:bCs/>
          <w:color w:val="000000" w:themeColor="text1"/>
        </w:rPr>
        <w:t>Utkarsha</w:t>
      </w:r>
      <w:proofErr w:type="spellEnd"/>
      <w:r w:rsidRPr="008B41B6">
        <w:rPr>
          <w:rFonts w:ascii="Arial" w:eastAsia="Arial" w:hAnsi="Arial" w:cs="Arial"/>
          <w:bCs/>
          <w:color w:val="000000" w:themeColor="text1"/>
        </w:rPr>
        <w:t xml:space="preserve"> Surve</w:t>
      </w:r>
      <w:r w:rsidRPr="004005B5">
        <w:rPr>
          <w:rFonts w:ascii="Arial" w:eastAsia="Arial" w:hAnsi="Arial" w:cs="Arial"/>
          <w:bCs/>
          <w:color w:val="000000" w:themeColor="text1"/>
          <w:vertAlign w:val="superscript"/>
        </w:rPr>
        <w:t>27</w:t>
      </w:r>
      <w:r w:rsidRPr="008B41B6">
        <w:rPr>
          <w:rFonts w:ascii="Arial" w:eastAsia="Arial" w:hAnsi="Arial" w:cs="Arial"/>
          <w:bCs/>
          <w:color w:val="000000" w:themeColor="text1"/>
        </w:rPr>
        <w:t xml:space="preserve">, </w:t>
      </w:r>
      <w:proofErr w:type="spellStart"/>
      <w:r w:rsidRPr="008B41B6">
        <w:rPr>
          <w:rFonts w:ascii="Arial" w:eastAsia="Arial" w:hAnsi="Arial" w:cs="Arial"/>
          <w:bCs/>
          <w:color w:val="000000" w:themeColor="text1"/>
        </w:rPr>
        <w:t>Sabira</w:t>
      </w:r>
      <w:proofErr w:type="spellEnd"/>
      <w:r w:rsidRPr="008B41B6">
        <w:rPr>
          <w:rFonts w:ascii="Arial" w:eastAsia="Arial" w:hAnsi="Arial" w:cs="Arial"/>
          <w:bCs/>
          <w:color w:val="000000" w:themeColor="text1"/>
        </w:rPr>
        <w:t xml:space="preserve"> Tahseen</w:t>
      </w:r>
      <w:r w:rsidRPr="004005B5">
        <w:rPr>
          <w:rFonts w:ascii="Arial" w:eastAsia="Arial" w:hAnsi="Arial" w:cs="Arial"/>
          <w:bCs/>
          <w:color w:val="000000" w:themeColor="text1"/>
          <w:vertAlign w:val="superscript"/>
        </w:rPr>
        <w:t>43</w:t>
      </w:r>
      <w:r w:rsidRPr="008B41B6">
        <w:rPr>
          <w:rFonts w:ascii="Arial" w:eastAsia="Arial" w:hAnsi="Arial" w:cs="Arial"/>
          <w:bCs/>
          <w:color w:val="000000" w:themeColor="text1"/>
        </w:rPr>
        <w:t xml:space="preserve">, Nguyen Thuy </w:t>
      </w:r>
      <w:proofErr w:type="spellStart"/>
      <w:r w:rsidRPr="008B41B6">
        <w:rPr>
          <w:rFonts w:ascii="Arial" w:eastAsia="Arial" w:hAnsi="Arial" w:cs="Arial"/>
          <w:bCs/>
          <w:color w:val="000000" w:themeColor="text1"/>
        </w:rPr>
        <w:t>Thuong</w:t>
      </w:r>
      <w:proofErr w:type="spellEnd"/>
      <w:r w:rsidRPr="008B41B6">
        <w:rPr>
          <w:rFonts w:ascii="Arial" w:eastAsia="Arial" w:hAnsi="Arial" w:cs="Arial"/>
          <w:bCs/>
          <w:color w:val="000000" w:themeColor="text1"/>
        </w:rPr>
        <w:t xml:space="preserve"> Thuong</w:t>
      </w:r>
      <w:r w:rsidRPr="004005B5">
        <w:rPr>
          <w:rFonts w:ascii="Arial" w:eastAsia="Arial" w:hAnsi="Arial" w:cs="Arial"/>
          <w:bCs/>
          <w:color w:val="000000" w:themeColor="text1"/>
          <w:vertAlign w:val="superscript"/>
        </w:rPr>
        <w:t>34</w:t>
      </w:r>
      <w:r w:rsidRPr="008B41B6">
        <w:rPr>
          <w:rFonts w:ascii="Arial" w:eastAsia="Arial" w:hAnsi="Arial" w:cs="Arial"/>
          <w:bCs/>
          <w:color w:val="000000" w:themeColor="text1"/>
        </w:rPr>
        <w:t>, Guy Thwaites</w:t>
      </w:r>
      <w:r w:rsidRPr="004005B5">
        <w:rPr>
          <w:rFonts w:ascii="Arial" w:eastAsia="Arial" w:hAnsi="Arial" w:cs="Arial"/>
          <w:bCs/>
          <w:color w:val="000000" w:themeColor="text1"/>
          <w:vertAlign w:val="superscript"/>
        </w:rPr>
        <w:t>34,5</w:t>
      </w:r>
      <w:r w:rsidRPr="008B41B6">
        <w:rPr>
          <w:rFonts w:ascii="Arial" w:eastAsia="Arial" w:hAnsi="Arial" w:cs="Arial"/>
          <w:bCs/>
          <w:color w:val="000000" w:themeColor="text1"/>
        </w:rPr>
        <w:t>, Katharina Todt</w:t>
      </w:r>
      <w:r w:rsidRPr="004005B5">
        <w:rPr>
          <w:rFonts w:ascii="Arial" w:eastAsia="Arial" w:hAnsi="Arial" w:cs="Arial"/>
          <w:bCs/>
          <w:color w:val="000000" w:themeColor="text1"/>
          <w:vertAlign w:val="superscript"/>
        </w:rPr>
        <w:t>22</w:t>
      </w:r>
      <w:r w:rsidRPr="008B41B6">
        <w:rPr>
          <w:rFonts w:ascii="Arial" w:eastAsia="Arial" w:hAnsi="Arial" w:cs="Arial"/>
          <w:bCs/>
          <w:color w:val="000000" w:themeColor="text1"/>
        </w:rPr>
        <w:t>, Alberto Trovato</w:t>
      </w:r>
      <w:r w:rsidRPr="004005B5">
        <w:rPr>
          <w:rFonts w:ascii="Arial" w:eastAsia="Arial" w:hAnsi="Arial" w:cs="Arial"/>
          <w:bCs/>
          <w:color w:val="000000" w:themeColor="text1"/>
          <w:vertAlign w:val="superscript"/>
        </w:rPr>
        <w:t>2</w:t>
      </w:r>
      <w:r w:rsidRPr="008B41B6">
        <w:rPr>
          <w:rFonts w:ascii="Arial" w:eastAsia="Arial" w:hAnsi="Arial" w:cs="Arial"/>
          <w:bCs/>
          <w:color w:val="000000" w:themeColor="text1"/>
        </w:rPr>
        <w:t>, Christian Utpatel</w:t>
      </w:r>
      <w:r w:rsidRPr="004005B5">
        <w:rPr>
          <w:rFonts w:ascii="Arial" w:eastAsia="Arial" w:hAnsi="Arial" w:cs="Arial"/>
          <w:bCs/>
          <w:color w:val="000000" w:themeColor="text1"/>
          <w:vertAlign w:val="superscript"/>
        </w:rPr>
        <w:t>1</w:t>
      </w:r>
      <w:r w:rsidRPr="008B41B6">
        <w:rPr>
          <w:rFonts w:ascii="Arial" w:eastAsia="Arial" w:hAnsi="Arial" w:cs="Arial"/>
          <w:bCs/>
          <w:color w:val="000000" w:themeColor="text1"/>
        </w:rPr>
        <w:t>, Annelies Van Rie</w:t>
      </w:r>
      <w:r w:rsidRPr="004005B5">
        <w:rPr>
          <w:rFonts w:ascii="Arial" w:eastAsia="Arial" w:hAnsi="Arial" w:cs="Arial"/>
          <w:bCs/>
          <w:color w:val="000000" w:themeColor="text1"/>
          <w:vertAlign w:val="superscript"/>
        </w:rPr>
        <w:t>44</w:t>
      </w:r>
      <w:r w:rsidRPr="008B41B6">
        <w:rPr>
          <w:rFonts w:ascii="Arial" w:eastAsia="Arial" w:hAnsi="Arial" w:cs="Arial"/>
          <w:bCs/>
          <w:color w:val="000000" w:themeColor="text1"/>
        </w:rPr>
        <w:t>, Srinivasan Vijay</w:t>
      </w:r>
      <w:r w:rsidRPr="004005B5">
        <w:rPr>
          <w:rFonts w:ascii="Arial" w:eastAsia="Arial" w:hAnsi="Arial" w:cs="Arial"/>
          <w:bCs/>
          <w:color w:val="000000" w:themeColor="text1"/>
          <w:vertAlign w:val="superscript"/>
        </w:rPr>
        <w:t>45</w:t>
      </w:r>
      <w:r w:rsidRPr="008B41B6">
        <w:rPr>
          <w:rFonts w:ascii="Arial" w:eastAsia="Arial" w:hAnsi="Arial" w:cs="Arial"/>
          <w:bCs/>
          <w:color w:val="000000" w:themeColor="text1"/>
        </w:rPr>
        <w:t>, Timothy M Walker</w:t>
      </w:r>
      <w:r w:rsidRPr="004005B5">
        <w:rPr>
          <w:rFonts w:ascii="Arial" w:eastAsia="Arial" w:hAnsi="Arial" w:cs="Arial"/>
          <w:bCs/>
          <w:color w:val="000000" w:themeColor="text1"/>
          <w:vertAlign w:val="superscript"/>
        </w:rPr>
        <w:t>5,34</w:t>
      </w:r>
      <w:r w:rsidRPr="008B41B6">
        <w:rPr>
          <w:rFonts w:ascii="Arial" w:eastAsia="Arial" w:hAnsi="Arial" w:cs="Arial"/>
          <w:bCs/>
          <w:color w:val="000000" w:themeColor="text1"/>
        </w:rPr>
        <w:t>, A Sarah Walker</w:t>
      </w:r>
      <w:r w:rsidRPr="004005B5">
        <w:rPr>
          <w:rFonts w:ascii="Arial" w:eastAsia="Arial" w:hAnsi="Arial" w:cs="Arial"/>
          <w:bCs/>
          <w:color w:val="000000" w:themeColor="text1"/>
          <w:vertAlign w:val="superscript"/>
        </w:rPr>
        <w:t>5</w:t>
      </w:r>
      <w:r w:rsidRPr="008B41B6">
        <w:rPr>
          <w:rFonts w:ascii="Arial" w:eastAsia="Arial" w:hAnsi="Arial" w:cs="Arial"/>
          <w:bCs/>
          <w:color w:val="000000" w:themeColor="text1"/>
        </w:rPr>
        <w:t>, Robin Warren</w:t>
      </w:r>
      <w:r w:rsidRPr="004005B5">
        <w:rPr>
          <w:rFonts w:ascii="Arial" w:eastAsia="Arial" w:hAnsi="Arial" w:cs="Arial"/>
          <w:bCs/>
          <w:color w:val="000000" w:themeColor="text1"/>
          <w:vertAlign w:val="superscript"/>
        </w:rPr>
        <w:t>46</w:t>
      </w:r>
      <w:r w:rsidRPr="008B41B6">
        <w:rPr>
          <w:rFonts w:ascii="Arial" w:eastAsia="Arial" w:hAnsi="Arial" w:cs="Arial"/>
          <w:bCs/>
          <w:color w:val="000000" w:themeColor="text1"/>
        </w:rPr>
        <w:t>, Jim Werngren</w:t>
      </w:r>
      <w:r w:rsidRPr="004005B5">
        <w:rPr>
          <w:rFonts w:ascii="Arial" w:eastAsia="Arial" w:hAnsi="Arial" w:cs="Arial"/>
          <w:bCs/>
          <w:color w:val="000000" w:themeColor="text1"/>
          <w:vertAlign w:val="superscript"/>
        </w:rPr>
        <w:t>18</w:t>
      </w:r>
      <w:r w:rsidRPr="008B41B6">
        <w:rPr>
          <w:rFonts w:ascii="Arial" w:eastAsia="Arial" w:hAnsi="Arial" w:cs="Arial"/>
          <w:bCs/>
          <w:color w:val="000000" w:themeColor="text1"/>
        </w:rPr>
        <w:t>, Maria Wijkander</w:t>
      </w:r>
      <w:r w:rsidRPr="004005B5">
        <w:rPr>
          <w:rFonts w:ascii="Arial" w:eastAsia="Arial" w:hAnsi="Arial" w:cs="Arial"/>
          <w:bCs/>
          <w:color w:val="000000" w:themeColor="text1"/>
          <w:vertAlign w:val="superscript"/>
        </w:rPr>
        <w:t>18</w:t>
      </w:r>
      <w:r w:rsidRPr="008B41B6">
        <w:rPr>
          <w:rFonts w:ascii="Arial" w:eastAsia="Arial" w:hAnsi="Arial" w:cs="Arial"/>
          <w:bCs/>
          <w:color w:val="000000" w:themeColor="text1"/>
        </w:rPr>
        <w:t>, Robert J Wilkinson</w:t>
      </w:r>
      <w:r w:rsidRPr="004005B5">
        <w:rPr>
          <w:rFonts w:ascii="Arial" w:eastAsia="Arial" w:hAnsi="Arial" w:cs="Arial"/>
          <w:bCs/>
          <w:color w:val="000000" w:themeColor="text1"/>
          <w:vertAlign w:val="superscript"/>
        </w:rPr>
        <w:t>47,48,30</w:t>
      </w:r>
      <w:r w:rsidRPr="008B41B6">
        <w:rPr>
          <w:rFonts w:ascii="Arial" w:eastAsia="Arial" w:hAnsi="Arial" w:cs="Arial"/>
          <w:bCs/>
          <w:color w:val="000000" w:themeColor="text1"/>
        </w:rPr>
        <w:t>, Daniel J Wilson</w:t>
      </w:r>
      <w:r w:rsidRPr="004005B5">
        <w:rPr>
          <w:rFonts w:ascii="Arial" w:eastAsia="Arial" w:hAnsi="Arial" w:cs="Arial"/>
          <w:bCs/>
          <w:color w:val="000000" w:themeColor="text1"/>
          <w:vertAlign w:val="superscript"/>
        </w:rPr>
        <w:t>5</w:t>
      </w:r>
      <w:r w:rsidRPr="008B41B6">
        <w:rPr>
          <w:rFonts w:ascii="Arial" w:eastAsia="Arial" w:hAnsi="Arial" w:cs="Arial"/>
          <w:bCs/>
          <w:color w:val="000000" w:themeColor="text1"/>
        </w:rPr>
        <w:t>, Penelope Wintringer</w:t>
      </w:r>
      <w:r w:rsidRPr="004005B5">
        <w:rPr>
          <w:rFonts w:ascii="Arial" w:eastAsia="Arial" w:hAnsi="Arial" w:cs="Arial"/>
          <w:bCs/>
          <w:color w:val="000000" w:themeColor="text1"/>
          <w:vertAlign w:val="superscript"/>
        </w:rPr>
        <w:t>23</w:t>
      </w:r>
      <w:r w:rsidRPr="008B41B6">
        <w:rPr>
          <w:rFonts w:ascii="Arial" w:eastAsia="Arial" w:hAnsi="Arial" w:cs="Arial"/>
          <w:bCs/>
          <w:color w:val="000000" w:themeColor="text1"/>
        </w:rPr>
        <w:t>, Yu-Xin Xiao</w:t>
      </w:r>
      <w:r w:rsidRPr="004005B5">
        <w:rPr>
          <w:rFonts w:ascii="Arial" w:eastAsia="Arial" w:hAnsi="Arial" w:cs="Arial"/>
          <w:bCs/>
          <w:color w:val="000000" w:themeColor="text1"/>
          <w:vertAlign w:val="superscript"/>
        </w:rPr>
        <w:t>26</w:t>
      </w:r>
      <w:r w:rsidRPr="008B41B6">
        <w:rPr>
          <w:rFonts w:ascii="Arial" w:eastAsia="Arial" w:hAnsi="Arial" w:cs="Arial"/>
          <w:bCs/>
          <w:color w:val="000000" w:themeColor="text1"/>
        </w:rPr>
        <w:t>, Yang Yang</w:t>
      </w:r>
      <w:r w:rsidRPr="004005B5">
        <w:rPr>
          <w:rFonts w:ascii="Arial" w:eastAsia="Arial" w:hAnsi="Arial" w:cs="Arial"/>
          <w:bCs/>
          <w:color w:val="000000" w:themeColor="text1"/>
          <w:vertAlign w:val="superscript"/>
        </w:rPr>
        <w:t>5,50</w:t>
      </w:r>
      <w:r w:rsidRPr="008B41B6">
        <w:rPr>
          <w:rFonts w:ascii="Arial" w:eastAsia="Arial" w:hAnsi="Arial" w:cs="Arial"/>
          <w:bCs/>
          <w:color w:val="000000" w:themeColor="text1"/>
        </w:rPr>
        <w:t>, Zhao Yanlin</w:t>
      </w:r>
      <w:r w:rsidRPr="004005B5">
        <w:rPr>
          <w:rFonts w:ascii="Arial" w:eastAsia="Arial" w:hAnsi="Arial" w:cs="Arial"/>
          <w:bCs/>
          <w:color w:val="000000" w:themeColor="text1"/>
          <w:vertAlign w:val="superscript"/>
        </w:rPr>
        <w:t>12</w:t>
      </w:r>
      <w:r w:rsidRPr="008B41B6">
        <w:rPr>
          <w:rFonts w:ascii="Arial" w:eastAsia="Arial" w:hAnsi="Arial" w:cs="Arial"/>
          <w:bCs/>
          <w:color w:val="000000" w:themeColor="text1"/>
        </w:rPr>
        <w:t>, Shen-Yuan Yao</w:t>
      </w:r>
      <w:r w:rsidRPr="004005B5">
        <w:rPr>
          <w:rFonts w:ascii="Arial" w:eastAsia="Arial" w:hAnsi="Arial" w:cs="Arial"/>
          <w:bCs/>
          <w:color w:val="000000" w:themeColor="text1"/>
          <w:vertAlign w:val="superscript"/>
        </w:rPr>
        <w:t>24</w:t>
      </w:r>
      <w:r w:rsidRPr="008B41B6">
        <w:rPr>
          <w:rFonts w:ascii="Arial" w:eastAsia="Arial" w:hAnsi="Arial" w:cs="Arial"/>
          <w:bCs/>
          <w:color w:val="000000" w:themeColor="text1"/>
        </w:rPr>
        <w:t xml:space="preserve">, </w:t>
      </w:r>
      <w:proofErr w:type="spellStart"/>
      <w:r w:rsidRPr="008B41B6">
        <w:rPr>
          <w:rFonts w:ascii="Arial" w:eastAsia="Arial" w:hAnsi="Arial" w:cs="Arial"/>
          <w:bCs/>
          <w:color w:val="000000" w:themeColor="text1"/>
        </w:rPr>
        <w:t>Baoli</w:t>
      </w:r>
      <w:proofErr w:type="spellEnd"/>
      <w:r w:rsidRPr="008B41B6">
        <w:rPr>
          <w:rFonts w:ascii="Arial" w:eastAsia="Arial" w:hAnsi="Arial" w:cs="Arial"/>
          <w:bCs/>
          <w:color w:val="000000" w:themeColor="text1"/>
        </w:rPr>
        <w:t xml:space="preserve"> Zhu</w:t>
      </w:r>
      <w:r w:rsidRPr="004005B5">
        <w:rPr>
          <w:rFonts w:ascii="Arial" w:eastAsia="Arial" w:hAnsi="Arial" w:cs="Arial"/>
          <w:bCs/>
          <w:color w:val="000000" w:themeColor="text1"/>
          <w:vertAlign w:val="superscript"/>
        </w:rPr>
        <w:t>49</w:t>
      </w:r>
      <w:r w:rsidRPr="008B41B6">
        <w:rPr>
          <w:rFonts w:ascii="Arial" w:eastAsia="Arial" w:hAnsi="Arial" w:cs="Arial"/>
          <w:bCs/>
          <w:color w:val="000000" w:themeColor="text1"/>
        </w:rPr>
        <w:t>, Philip W Fowler</w:t>
      </w:r>
      <w:r w:rsidRPr="004005B5">
        <w:rPr>
          <w:rFonts w:ascii="Arial" w:eastAsia="Arial" w:hAnsi="Arial" w:cs="Arial"/>
          <w:bCs/>
          <w:color w:val="000000" w:themeColor="text1"/>
          <w:vertAlign w:val="superscript"/>
        </w:rPr>
        <w:t>5**</w:t>
      </w:r>
      <w:r w:rsidRPr="008B41B6">
        <w:rPr>
          <w:rFonts w:ascii="Arial" w:eastAsia="Arial" w:hAnsi="Arial" w:cs="Arial"/>
          <w:bCs/>
          <w:color w:val="000000" w:themeColor="text1"/>
        </w:rPr>
        <w:t>, Zamin Iqbal</w:t>
      </w:r>
      <w:r w:rsidRPr="004005B5">
        <w:rPr>
          <w:rFonts w:ascii="Arial" w:eastAsia="Arial" w:hAnsi="Arial" w:cs="Arial"/>
          <w:bCs/>
          <w:color w:val="000000" w:themeColor="text1"/>
          <w:vertAlign w:val="superscript"/>
        </w:rPr>
        <w:t>23**</w:t>
      </w:r>
    </w:p>
    <w:p w14:paraId="48835BB0" w14:textId="77777777" w:rsidR="00DE3E35" w:rsidRPr="008B41B6" w:rsidRDefault="00DE3E35" w:rsidP="00DE3E35">
      <w:pPr>
        <w:spacing w:before="280" w:after="280" w:line="276" w:lineRule="auto"/>
        <w:jc w:val="both"/>
        <w:rPr>
          <w:ins w:id="2" w:author="Kerri Malone" w:date="2022-05-12T11:42:00Z"/>
          <w:rFonts w:ascii="Arial" w:eastAsia="Arial" w:hAnsi="Arial" w:cs="Arial"/>
          <w:bCs/>
          <w:color w:val="000000" w:themeColor="text1"/>
        </w:rPr>
      </w:pPr>
    </w:p>
    <w:p w14:paraId="726146C0" w14:textId="77777777" w:rsidR="00DE3E35" w:rsidRPr="008B41B6" w:rsidRDefault="00DE3E35" w:rsidP="00DE3E35">
      <w:pPr>
        <w:spacing w:line="480" w:lineRule="auto"/>
        <w:rPr>
          <w:rFonts w:ascii="Arial" w:eastAsia="Arial" w:hAnsi="Arial" w:cs="Arial"/>
          <w:bCs/>
          <w:color w:val="000000" w:themeColor="text1"/>
        </w:rPr>
      </w:pPr>
      <w:r w:rsidRPr="008B41B6">
        <w:rPr>
          <w:rFonts w:ascii="Arial" w:eastAsia="Arial" w:hAnsi="Arial" w:cs="Arial"/>
          <w:bCs/>
          <w:color w:val="000000" w:themeColor="text1"/>
        </w:rPr>
        <w:lastRenderedPageBreak/>
        <w:t>*equal contribution authors</w:t>
      </w:r>
      <w:r w:rsidRPr="008B41B6">
        <w:rPr>
          <w:rFonts w:ascii="Arial" w:eastAsia="Arial" w:hAnsi="Arial" w:cs="Arial"/>
          <w:bCs/>
          <w:color w:val="000000" w:themeColor="text1"/>
        </w:rPr>
        <w:br/>
        <w:t>**co-corresponding authors: alice.brankin@ndm.ox.ac.uk, kmalone@ebi.ac.uk, philip.fowler@ndm.ox.ac.uk, zi@ebi.ac.uk</w:t>
      </w:r>
    </w:p>
    <w:p w14:paraId="18E42F76" w14:textId="0F75FAC7" w:rsidR="00DE3E35" w:rsidRDefault="00DE3E35" w:rsidP="00DE3E35">
      <w:pPr>
        <w:spacing w:before="280" w:after="280"/>
        <w:rPr>
          <w:rFonts w:ascii="Calibri" w:eastAsia="Calibri" w:hAnsi="Calibri" w:cs="Calibri"/>
        </w:rPr>
      </w:pPr>
      <w:r>
        <w:rPr>
          <w:rFonts w:ascii="Calibri" w:eastAsia="Calibri" w:hAnsi="Calibri" w:cs="Calibri"/>
          <w:vertAlign w:val="superscript"/>
        </w:rPr>
        <w:t>1</w:t>
      </w:r>
      <w:r>
        <w:rPr>
          <w:rFonts w:ascii="Calibri" w:eastAsia="Calibri" w:hAnsi="Calibri" w:cs="Calibri"/>
        </w:rPr>
        <w:t xml:space="preserve">Research </w:t>
      </w:r>
      <w:proofErr w:type="spellStart"/>
      <w:r>
        <w:rPr>
          <w:rFonts w:ascii="Calibri" w:eastAsia="Calibri" w:hAnsi="Calibri" w:cs="Calibri"/>
        </w:rPr>
        <w:t>Center</w:t>
      </w:r>
      <w:proofErr w:type="spellEnd"/>
      <w:r>
        <w:rPr>
          <w:rFonts w:ascii="Calibri" w:eastAsia="Calibri" w:hAnsi="Calibri" w:cs="Calibri"/>
        </w:rPr>
        <w:t xml:space="preserve"> </w:t>
      </w:r>
      <w:proofErr w:type="spellStart"/>
      <w:r>
        <w:rPr>
          <w:rFonts w:ascii="Calibri" w:eastAsia="Calibri" w:hAnsi="Calibri" w:cs="Calibri"/>
        </w:rPr>
        <w:t>Borstel</w:t>
      </w:r>
      <w:proofErr w:type="spellEnd"/>
      <w:r>
        <w:rPr>
          <w:rFonts w:ascii="Calibri" w:eastAsia="Calibri" w:hAnsi="Calibri" w:cs="Calibri"/>
        </w:rPr>
        <w:t xml:space="preserve">, </w:t>
      </w:r>
      <w:proofErr w:type="spellStart"/>
      <w:r>
        <w:rPr>
          <w:rFonts w:ascii="Calibri" w:eastAsia="Calibri" w:hAnsi="Calibri" w:cs="Calibri"/>
        </w:rPr>
        <w:t>Borstel</w:t>
      </w:r>
      <w:proofErr w:type="spellEnd"/>
      <w:r>
        <w:rPr>
          <w:rFonts w:ascii="Calibri" w:eastAsia="Calibri" w:hAnsi="Calibri" w:cs="Calibri"/>
        </w:rPr>
        <w:t>, Germany</w:t>
      </w:r>
    </w:p>
    <w:p w14:paraId="04FD7127" w14:textId="3EA98224" w:rsidR="00DE3E35" w:rsidRDefault="00DE3E35" w:rsidP="00DE3E35">
      <w:pPr>
        <w:spacing w:before="280" w:after="280"/>
        <w:rPr>
          <w:rFonts w:ascii="Calibri" w:eastAsia="Calibri" w:hAnsi="Calibri" w:cs="Calibri"/>
        </w:rPr>
      </w:pPr>
      <w:r>
        <w:rPr>
          <w:rFonts w:ascii="Calibri" w:eastAsia="Calibri" w:hAnsi="Calibri" w:cs="Calibri"/>
          <w:vertAlign w:val="superscript"/>
        </w:rPr>
        <w:t>2</w:t>
      </w:r>
      <w:r>
        <w:rPr>
          <w:rFonts w:ascii="Calibri" w:eastAsia="Calibri" w:hAnsi="Calibri" w:cs="Calibri"/>
        </w:rPr>
        <w:t>IRCCS San Raffaele Scientific Institute, Milan, Italy</w:t>
      </w:r>
    </w:p>
    <w:p w14:paraId="09EA89E3" w14:textId="20180EC7" w:rsidR="00DE3E35" w:rsidRPr="00775F70" w:rsidRDefault="00DE3E35" w:rsidP="00DE3E35">
      <w:pPr>
        <w:spacing w:before="280" w:after="280"/>
        <w:rPr>
          <w:rFonts w:ascii="Calibri" w:eastAsia="Calibri" w:hAnsi="Calibri" w:cs="Calibri"/>
          <w:lang w:val="es-ES"/>
        </w:rPr>
      </w:pPr>
      <w:r w:rsidRPr="00775F70">
        <w:rPr>
          <w:rFonts w:ascii="Calibri" w:eastAsia="Calibri" w:hAnsi="Calibri" w:cs="Calibri"/>
          <w:vertAlign w:val="superscript"/>
          <w:lang w:val="es-ES"/>
        </w:rPr>
        <w:t>3</w:t>
      </w:r>
      <w:r w:rsidRPr="00775F70">
        <w:rPr>
          <w:rFonts w:ascii="Calibri" w:eastAsia="Calibri" w:hAnsi="Calibri" w:cs="Calibri"/>
          <w:lang w:val="es-ES"/>
        </w:rPr>
        <w:t xml:space="preserve">Oswaldo Cruz </w:t>
      </w:r>
      <w:proofErr w:type="spellStart"/>
      <w:r w:rsidRPr="00775F70">
        <w:rPr>
          <w:rFonts w:ascii="Calibri" w:eastAsia="Calibri" w:hAnsi="Calibri" w:cs="Calibri"/>
          <w:lang w:val="es-ES"/>
        </w:rPr>
        <w:t>Foundation</w:t>
      </w:r>
      <w:proofErr w:type="spellEnd"/>
      <w:r w:rsidRPr="00775F70">
        <w:rPr>
          <w:rFonts w:ascii="Calibri" w:eastAsia="Calibri" w:hAnsi="Calibri" w:cs="Calibri"/>
          <w:lang w:val="es-ES"/>
        </w:rPr>
        <w:t xml:space="preserve">, Rio de Janeiro, </w:t>
      </w:r>
      <w:proofErr w:type="spellStart"/>
      <w:r w:rsidRPr="00775F70">
        <w:rPr>
          <w:rFonts w:ascii="Calibri" w:eastAsia="Calibri" w:hAnsi="Calibri" w:cs="Calibri"/>
          <w:lang w:val="es-ES"/>
        </w:rPr>
        <w:t>Brazil</w:t>
      </w:r>
      <w:proofErr w:type="spellEnd"/>
    </w:p>
    <w:p w14:paraId="05B87D18" w14:textId="7D7F4A7E" w:rsidR="00DE3E35" w:rsidRPr="00775F70" w:rsidRDefault="00DE3E35" w:rsidP="00DE3E35">
      <w:pPr>
        <w:spacing w:before="280" w:after="280"/>
        <w:rPr>
          <w:rFonts w:ascii="Calibri" w:eastAsia="Calibri" w:hAnsi="Calibri" w:cs="Calibri"/>
          <w:lang w:val="es-ES"/>
        </w:rPr>
      </w:pPr>
      <w:r w:rsidRPr="00775F70">
        <w:rPr>
          <w:rFonts w:ascii="Calibri" w:eastAsia="Calibri" w:hAnsi="Calibri" w:cs="Calibri"/>
          <w:vertAlign w:val="superscript"/>
          <w:lang w:val="es-ES"/>
        </w:rPr>
        <w:t>4</w:t>
      </w:r>
      <w:r w:rsidRPr="00775F70">
        <w:rPr>
          <w:rFonts w:ascii="Calibri" w:eastAsia="Calibri" w:hAnsi="Calibri" w:cs="Calibri"/>
          <w:lang w:val="es-ES"/>
        </w:rPr>
        <w:t xml:space="preserve">Institute Adolfo Lutz, </w:t>
      </w:r>
      <w:proofErr w:type="spellStart"/>
      <w:r w:rsidRPr="00775F70">
        <w:rPr>
          <w:rFonts w:ascii="Calibri" w:eastAsia="Calibri" w:hAnsi="Calibri" w:cs="Calibri"/>
          <w:lang w:val="es-ES"/>
        </w:rPr>
        <w:t>Sào</w:t>
      </w:r>
      <w:proofErr w:type="spellEnd"/>
      <w:r w:rsidRPr="00775F70">
        <w:rPr>
          <w:rFonts w:ascii="Calibri" w:eastAsia="Calibri" w:hAnsi="Calibri" w:cs="Calibri"/>
          <w:lang w:val="es-ES"/>
        </w:rPr>
        <w:t xml:space="preserve"> Paulo, </w:t>
      </w:r>
      <w:proofErr w:type="spellStart"/>
      <w:r w:rsidRPr="00775F70">
        <w:rPr>
          <w:rFonts w:ascii="Calibri" w:eastAsia="Calibri" w:hAnsi="Calibri" w:cs="Calibri"/>
          <w:lang w:val="es-ES"/>
        </w:rPr>
        <w:t>Brazil</w:t>
      </w:r>
      <w:proofErr w:type="spellEnd"/>
    </w:p>
    <w:p w14:paraId="11A3BAF8" w14:textId="41AB4E09" w:rsidR="00DE3E35" w:rsidRDefault="00DE3E35" w:rsidP="00DE3E35">
      <w:pPr>
        <w:spacing w:before="280" w:after="280"/>
        <w:rPr>
          <w:rFonts w:ascii="Calibri" w:eastAsia="Calibri" w:hAnsi="Calibri" w:cs="Calibri"/>
        </w:rPr>
      </w:pPr>
      <w:r>
        <w:rPr>
          <w:rFonts w:ascii="Calibri" w:eastAsia="Calibri" w:hAnsi="Calibri" w:cs="Calibri"/>
          <w:vertAlign w:val="superscript"/>
        </w:rPr>
        <w:t>5</w:t>
      </w:r>
      <w:r>
        <w:rPr>
          <w:rFonts w:ascii="Calibri" w:eastAsia="Calibri" w:hAnsi="Calibri" w:cs="Calibri"/>
        </w:rPr>
        <w:t>University of Oxford, Oxford, UK</w:t>
      </w:r>
    </w:p>
    <w:p w14:paraId="514866E1" w14:textId="47140389" w:rsidR="00DE3E35" w:rsidRDefault="00DE3E35" w:rsidP="00DE3E35">
      <w:pPr>
        <w:spacing w:before="280" w:after="280"/>
        <w:rPr>
          <w:rFonts w:ascii="Calibri" w:eastAsia="Calibri" w:hAnsi="Calibri" w:cs="Calibri"/>
        </w:rPr>
      </w:pPr>
      <w:r>
        <w:rPr>
          <w:rFonts w:ascii="Calibri" w:eastAsia="Calibri" w:hAnsi="Calibri" w:cs="Calibri"/>
          <w:vertAlign w:val="superscript"/>
        </w:rPr>
        <w:t>6</w:t>
      </w:r>
      <w:r>
        <w:rPr>
          <w:rFonts w:ascii="Calibri" w:eastAsia="Calibri" w:hAnsi="Calibri" w:cs="Calibri"/>
        </w:rPr>
        <w:t>Stanford University School of Medicine, Stanford, USA</w:t>
      </w:r>
    </w:p>
    <w:p w14:paraId="619F94B6" w14:textId="55306363" w:rsidR="00DE3E35" w:rsidRDefault="00DE3E35" w:rsidP="00DE3E35">
      <w:pPr>
        <w:spacing w:before="280" w:after="280"/>
        <w:rPr>
          <w:rFonts w:ascii="Calibri" w:eastAsia="Calibri" w:hAnsi="Calibri" w:cs="Calibri"/>
        </w:rPr>
      </w:pPr>
      <w:r>
        <w:rPr>
          <w:rFonts w:ascii="Calibri" w:eastAsia="Calibri" w:hAnsi="Calibri" w:cs="Calibri"/>
          <w:vertAlign w:val="superscript"/>
        </w:rPr>
        <w:t>7</w:t>
      </w:r>
      <w:r>
        <w:rPr>
          <w:rFonts w:ascii="Calibri" w:eastAsia="Calibri" w:hAnsi="Calibri" w:cs="Calibri"/>
        </w:rPr>
        <w:t>Africa Health Research Institute, Durban, South Africa</w:t>
      </w:r>
    </w:p>
    <w:p w14:paraId="4218F531" w14:textId="55ECE658" w:rsidR="00DE3E35" w:rsidRDefault="00DE3E35" w:rsidP="00DE3E35">
      <w:pPr>
        <w:spacing w:before="280" w:after="280"/>
        <w:rPr>
          <w:rFonts w:ascii="Calibri" w:eastAsia="Calibri" w:hAnsi="Calibri" w:cs="Calibri"/>
        </w:rPr>
      </w:pPr>
      <w:r>
        <w:rPr>
          <w:rFonts w:ascii="Calibri" w:eastAsia="Calibri" w:hAnsi="Calibri" w:cs="Calibri"/>
          <w:vertAlign w:val="superscript"/>
        </w:rPr>
        <w:t>8</w:t>
      </w:r>
      <w:r>
        <w:rPr>
          <w:rFonts w:ascii="Calibri" w:eastAsia="Calibri" w:hAnsi="Calibri" w:cs="Calibri"/>
        </w:rPr>
        <w:t>Scottish Mycobacteria Reference Laboratory, Edinburgh, UK</w:t>
      </w:r>
    </w:p>
    <w:p w14:paraId="528321EE" w14:textId="5C04FCDF" w:rsidR="00DE3E35" w:rsidRDefault="00DE3E35" w:rsidP="00DE3E35">
      <w:pPr>
        <w:spacing w:before="280" w:after="280"/>
        <w:rPr>
          <w:rFonts w:ascii="Calibri" w:eastAsia="Calibri" w:hAnsi="Calibri" w:cs="Calibri"/>
        </w:rPr>
      </w:pPr>
      <w:r>
        <w:rPr>
          <w:rFonts w:ascii="Calibri" w:eastAsia="Calibri" w:hAnsi="Calibri" w:cs="Calibri"/>
          <w:vertAlign w:val="superscript"/>
        </w:rPr>
        <w:t>9</w:t>
      </w:r>
      <w:r>
        <w:rPr>
          <w:rFonts w:ascii="Calibri" w:eastAsia="Calibri" w:hAnsi="Calibri" w:cs="Calibri"/>
        </w:rPr>
        <w:t>Yale School of Public Health, Yale, USA</w:t>
      </w:r>
    </w:p>
    <w:p w14:paraId="0BB98C18" w14:textId="281DA438" w:rsidR="00DE3E35" w:rsidRPr="00775F70" w:rsidRDefault="00DE3E35" w:rsidP="00DE3E35">
      <w:pPr>
        <w:spacing w:before="280" w:after="280"/>
        <w:rPr>
          <w:rFonts w:ascii="Calibri" w:eastAsia="Calibri" w:hAnsi="Calibri" w:cs="Calibri"/>
          <w:lang w:val="es-ES"/>
        </w:rPr>
      </w:pPr>
      <w:r w:rsidRPr="00775F70">
        <w:rPr>
          <w:rFonts w:ascii="Calibri" w:eastAsia="Calibri" w:hAnsi="Calibri" w:cs="Calibri"/>
          <w:vertAlign w:val="superscript"/>
          <w:lang w:val="es-ES"/>
        </w:rPr>
        <w:t>10</w:t>
      </w:r>
      <w:r w:rsidRPr="00775F70">
        <w:rPr>
          <w:rFonts w:ascii="Calibri" w:eastAsia="Calibri" w:hAnsi="Calibri" w:cs="Calibri"/>
          <w:lang w:val="es-ES"/>
        </w:rPr>
        <w:t xml:space="preserve">Universidad Peruana Cayetano Heredia, Lima, </w:t>
      </w:r>
      <w:proofErr w:type="spellStart"/>
      <w:r w:rsidRPr="00775F70">
        <w:rPr>
          <w:rFonts w:ascii="Calibri" w:eastAsia="Calibri" w:hAnsi="Calibri" w:cs="Calibri"/>
          <w:lang w:val="es-ES"/>
        </w:rPr>
        <w:t>Peru</w:t>
      </w:r>
      <w:proofErr w:type="spellEnd"/>
      <w:r w:rsidRPr="00775F70">
        <w:rPr>
          <w:rFonts w:ascii="Calibri" w:eastAsia="Calibri" w:hAnsi="Calibri" w:cs="Calibri"/>
          <w:lang w:val="es-ES"/>
        </w:rPr>
        <w:t xml:space="preserve"> ́</w:t>
      </w:r>
    </w:p>
    <w:p w14:paraId="68402605" w14:textId="42C03336" w:rsidR="00DE3E35" w:rsidRDefault="00DE3E35" w:rsidP="00DE3E35">
      <w:pPr>
        <w:spacing w:before="280" w:after="280"/>
        <w:rPr>
          <w:rFonts w:ascii="Calibri" w:eastAsia="Calibri" w:hAnsi="Calibri" w:cs="Calibri"/>
        </w:rPr>
      </w:pPr>
      <w:r>
        <w:rPr>
          <w:rFonts w:ascii="Calibri" w:eastAsia="Calibri" w:hAnsi="Calibri" w:cs="Calibri"/>
          <w:vertAlign w:val="superscript"/>
        </w:rPr>
        <w:t>11</w:t>
      </w:r>
      <w:r>
        <w:rPr>
          <w:rFonts w:ascii="Calibri" w:eastAsia="Calibri" w:hAnsi="Calibri" w:cs="Calibri"/>
        </w:rPr>
        <w:t xml:space="preserve">Wadsworth </w:t>
      </w:r>
      <w:proofErr w:type="spellStart"/>
      <w:r>
        <w:rPr>
          <w:rFonts w:ascii="Calibri" w:eastAsia="Calibri" w:hAnsi="Calibri" w:cs="Calibri"/>
        </w:rPr>
        <w:t>Center</w:t>
      </w:r>
      <w:proofErr w:type="spellEnd"/>
      <w:r>
        <w:rPr>
          <w:rFonts w:ascii="Calibri" w:eastAsia="Calibri" w:hAnsi="Calibri" w:cs="Calibri"/>
        </w:rPr>
        <w:t>, New York State Department of Health, Albany, USA</w:t>
      </w:r>
    </w:p>
    <w:p w14:paraId="7FFF7B95" w14:textId="21C9D0C0" w:rsidR="00DE3E35" w:rsidRDefault="00DE3E35" w:rsidP="00DE3E35">
      <w:pPr>
        <w:spacing w:before="280" w:after="280"/>
        <w:rPr>
          <w:rFonts w:ascii="Calibri" w:eastAsia="Calibri" w:hAnsi="Calibri" w:cs="Calibri"/>
        </w:rPr>
      </w:pPr>
      <w:r>
        <w:rPr>
          <w:rFonts w:ascii="Calibri" w:eastAsia="Calibri" w:hAnsi="Calibri" w:cs="Calibri"/>
          <w:vertAlign w:val="superscript"/>
        </w:rPr>
        <w:t>12</w:t>
      </w:r>
      <w:r>
        <w:rPr>
          <w:rFonts w:ascii="Calibri" w:eastAsia="Calibri" w:hAnsi="Calibri" w:cs="Calibri"/>
        </w:rPr>
        <w:t xml:space="preserve">Chinese </w:t>
      </w:r>
      <w:proofErr w:type="spellStart"/>
      <w:r>
        <w:rPr>
          <w:rFonts w:ascii="Calibri" w:eastAsia="Calibri" w:hAnsi="Calibri" w:cs="Calibri"/>
        </w:rPr>
        <w:t>Center</w:t>
      </w:r>
      <w:proofErr w:type="spellEnd"/>
      <w:r>
        <w:rPr>
          <w:rFonts w:ascii="Calibri" w:eastAsia="Calibri" w:hAnsi="Calibri" w:cs="Calibri"/>
        </w:rPr>
        <w:t xml:space="preserve"> for Disease Control and Prevention, Beijing, China</w:t>
      </w:r>
    </w:p>
    <w:p w14:paraId="0735074E" w14:textId="4608708C" w:rsidR="00DE3E35" w:rsidRDefault="00DE3E35" w:rsidP="00DE3E35">
      <w:pPr>
        <w:spacing w:before="280" w:after="280"/>
        <w:rPr>
          <w:rFonts w:ascii="Calibri" w:eastAsia="Calibri" w:hAnsi="Calibri" w:cs="Calibri"/>
        </w:rPr>
      </w:pPr>
      <w:r>
        <w:rPr>
          <w:rFonts w:ascii="Calibri" w:eastAsia="Calibri" w:hAnsi="Calibri" w:cs="Calibri"/>
          <w:vertAlign w:val="superscript"/>
        </w:rPr>
        <w:t>13</w:t>
      </w:r>
      <w:r>
        <w:rPr>
          <w:rFonts w:ascii="Calibri" w:eastAsia="Calibri" w:hAnsi="Calibri" w:cs="Calibri"/>
        </w:rPr>
        <w:t>Bill &amp; Melinda Gates Foundation, Seattle, USA</w:t>
      </w:r>
    </w:p>
    <w:p w14:paraId="1865FEB3" w14:textId="159D5776" w:rsidR="00DE3E35" w:rsidRDefault="00DE3E35" w:rsidP="00DE3E35">
      <w:pPr>
        <w:spacing w:before="280" w:after="280"/>
        <w:rPr>
          <w:rFonts w:ascii="Calibri" w:eastAsia="Calibri" w:hAnsi="Calibri" w:cs="Calibri"/>
        </w:rPr>
      </w:pPr>
      <w:r>
        <w:rPr>
          <w:rFonts w:ascii="Calibri" w:eastAsia="Calibri" w:hAnsi="Calibri" w:cs="Calibri"/>
          <w:vertAlign w:val="superscript"/>
        </w:rPr>
        <w:t>14</w:t>
      </w:r>
      <w:r>
        <w:rPr>
          <w:rFonts w:ascii="Calibri" w:eastAsia="Calibri" w:hAnsi="Calibri" w:cs="Calibri"/>
        </w:rPr>
        <w:t>UK Health Security Agency, London, UK</w:t>
      </w:r>
    </w:p>
    <w:p w14:paraId="1BE8D7D2" w14:textId="00008856" w:rsidR="00DE3E35" w:rsidRDefault="00DE3E35" w:rsidP="00DE3E35">
      <w:pPr>
        <w:spacing w:before="280" w:after="280"/>
        <w:rPr>
          <w:rFonts w:ascii="Calibri" w:eastAsia="Calibri" w:hAnsi="Calibri" w:cs="Calibri"/>
        </w:rPr>
      </w:pPr>
      <w:r>
        <w:rPr>
          <w:rFonts w:ascii="Calibri" w:eastAsia="Calibri" w:hAnsi="Calibri" w:cs="Calibri"/>
          <w:vertAlign w:val="superscript"/>
        </w:rPr>
        <w:t>15</w:t>
      </w:r>
      <w:r>
        <w:rPr>
          <w:rFonts w:ascii="Calibri" w:eastAsia="Calibri" w:hAnsi="Calibri" w:cs="Calibri"/>
        </w:rPr>
        <w:t>Vita-Salute San Raffaele University, Milan, Italy</w:t>
      </w:r>
    </w:p>
    <w:p w14:paraId="4EAC4F02" w14:textId="4415C9ED" w:rsidR="00DE3E35" w:rsidRDefault="00DE3E35" w:rsidP="00DE3E35">
      <w:pPr>
        <w:spacing w:before="280" w:after="280"/>
        <w:rPr>
          <w:rFonts w:ascii="Calibri" w:eastAsia="Calibri" w:hAnsi="Calibri" w:cs="Calibri"/>
        </w:rPr>
      </w:pPr>
      <w:r>
        <w:rPr>
          <w:rFonts w:ascii="Calibri" w:eastAsia="Calibri" w:hAnsi="Calibri" w:cs="Calibri"/>
          <w:vertAlign w:val="superscript"/>
        </w:rPr>
        <w:t>16</w:t>
      </w:r>
      <w:r>
        <w:rPr>
          <w:rFonts w:ascii="Calibri" w:eastAsia="Calibri" w:hAnsi="Calibri" w:cs="Calibri"/>
        </w:rPr>
        <w:t>University College London, London, UK</w:t>
      </w:r>
    </w:p>
    <w:p w14:paraId="435FD0A6" w14:textId="003BDBD8" w:rsidR="00DE3E35" w:rsidRDefault="00DE3E35" w:rsidP="00DE3E35">
      <w:pPr>
        <w:spacing w:before="280" w:after="280"/>
        <w:rPr>
          <w:rFonts w:ascii="Calibri" w:eastAsia="Calibri" w:hAnsi="Calibri" w:cs="Calibri"/>
        </w:rPr>
      </w:pPr>
      <w:r>
        <w:rPr>
          <w:rFonts w:ascii="Calibri" w:eastAsia="Calibri" w:hAnsi="Calibri" w:cs="Calibri"/>
          <w:vertAlign w:val="superscript"/>
        </w:rPr>
        <w:t>17</w:t>
      </w:r>
      <w:r>
        <w:rPr>
          <w:rFonts w:ascii="Calibri" w:eastAsia="Calibri" w:hAnsi="Calibri" w:cs="Calibri"/>
        </w:rPr>
        <w:t>University of New South Wales, Sydney, Australia</w:t>
      </w:r>
    </w:p>
    <w:p w14:paraId="4DD450BD" w14:textId="4A6D6973" w:rsidR="00DE3E35" w:rsidRDefault="00DE3E35" w:rsidP="00DE3E35">
      <w:pPr>
        <w:spacing w:before="280" w:after="280"/>
        <w:rPr>
          <w:rFonts w:ascii="Calibri" w:eastAsia="Calibri" w:hAnsi="Calibri" w:cs="Calibri"/>
        </w:rPr>
      </w:pPr>
      <w:r>
        <w:rPr>
          <w:rFonts w:ascii="Calibri" w:eastAsia="Calibri" w:hAnsi="Calibri" w:cs="Calibri"/>
          <w:vertAlign w:val="superscript"/>
        </w:rPr>
        <w:t>18</w:t>
      </w:r>
      <w:r>
        <w:rPr>
          <w:rFonts w:ascii="Calibri" w:eastAsia="Calibri" w:hAnsi="Calibri" w:cs="Calibri"/>
        </w:rPr>
        <w:t>Public Health Agency of Sweden, Solna, Sweden</w:t>
      </w:r>
    </w:p>
    <w:p w14:paraId="652A33BB" w14:textId="0FC82216" w:rsidR="00DE3E35" w:rsidRDefault="00DE3E35" w:rsidP="00DE3E35">
      <w:pPr>
        <w:spacing w:before="280" w:after="280"/>
        <w:rPr>
          <w:rFonts w:ascii="Calibri" w:eastAsia="Calibri" w:hAnsi="Calibri" w:cs="Calibri"/>
        </w:rPr>
      </w:pPr>
      <w:r>
        <w:rPr>
          <w:rFonts w:ascii="Calibri" w:eastAsia="Calibri" w:hAnsi="Calibri" w:cs="Calibri"/>
          <w:vertAlign w:val="superscript"/>
        </w:rPr>
        <w:t>19</w:t>
      </w:r>
      <w:r>
        <w:rPr>
          <w:rFonts w:ascii="Calibri" w:eastAsia="Calibri" w:hAnsi="Calibri" w:cs="Calibri"/>
        </w:rPr>
        <w:t>The University of British Columbia, Vancouver, Canada</w:t>
      </w:r>
    </w:p>
    <w:p w14:paraId="1F0F7B4E" w14:textId="0746C694" w:rsidR="00DE3E35" w:rsidRDefault="00DE3E35" w:rsidP="00DE3E35">
      <w:pPr>
        <w:spacing w:before="280" w:after="280"/>
        <w:rPr>
          <w:rFonts w:ascii="Calibri" w:eastAsia="Calibri" w:hAnsi="Calibri" w:cs="Calibri"/>
        </w:rPr>
      </w:pPr>
      <w:r>
        <w:rPr>
          <w:rFonts w:ascii="Calibri" w:eastAsia="Calibri" w:hAnsi="Calibri" w:cs="Calibri"/>
          <w:vertAlign w:val="superscript"/>
        </w:rPr>
        <w:t>20</w:t>
      </w:r>
      <w:r>
        <w:rPr>
          <w:rFonts w:ascii="Calibri" w:eastAsia="Calibri" w:hAnsi="Calibri" w:cs="Calibri"/>
        </w:rPr>
        <w:t>Public Health Ontario, Toronto, Canada</w:t>
      </w:r>
    </w:p>
    <w:p w14:paraId="2FFA282B" w14:textId="7294F151" w:rsidR="00DE3E35" w:rsidRDefault="00DE3E35" w:rsidP="00DE3E35">
      <w:pPr>
        <w:spacing w:before="280" w:after="280"/>
        <w:rPr>
          <w:rFonts w:ascii="Calibri" w:eastAsia="Calibri" w:hAnsi="Calibri" w:cs="Calibri"/>
        </w:rPr>
      </w:pPr>
      <w:r>
        <w:rPr>
          <w:rFonts w:ascii="Calibri" w:eastAsia="Calibri" w:hAnsi="Calibri" w:cs="Calibri"/>
          <w:vertAlign w:val="superscript"/>
        </w:rPr>
        <w:lastRenderedPageBreak/>
        <w:t>21</w:t>
      </w:r>
      <w:r>
        <w:rPr>
          <w:rFonts w:ascii="Calibri" w:eastAsia="Calibri" w:hAnsi="Calibri" w:cs="Calibri"/>
        </w:rPr>
        <w:t xml:space="preserve">SYNLAB </w:t>
      </w:r>
      <w:proofErr w:type="spellStart"/>
      <w:r>
        <w:rPr>
          <w:rFonts w:ascii="Calibri" w:eastAsia="Calibri" w:hAnsi="Calibri" w:cs="Calibri"/>
        </w:rPr>
        <w:t>Gauting</w:t>
      </w:r>
      <w:proofErr w:type="spellEnd"/>
      <w:r>
        <w:rPr>
          <w:rFonts w:ascii="Calibri" w:eastAsia="Calibri" w:hAnsi="Calibri" w:cs="Calibri"/>
        </w:rPr>
        <w:t>, Munich, Germany</w:t>
      </w:r>
    </w:p>
    <w:p w14:paraId="2AE3C261" w14:textId="51498357" w:rsidR="00DE3E35" w:rsidRDefault="00DE3E35" w:rsidP="00DE3E35">
      <w:pPr>
        <w:spacing w:before="280" w:after="280"/>
        <w:rPr>
          <w:rFonts w:ascii="Calibri" w:eastAsia="Calibri" w:hAnsi="Calibri" w:cs="Calibri"/>
        </w:rPr>
      </w:pPr>
      <w:r>
        <w:rPr>
          <w:rFonts w:ascii="Calibri" w:eastAsia="Calibri" w:hAnsi="Calibri" w:cs="Calibri"/>
          <w:vertAlign w:val="superscript"/>
        </w:rPr>
        <w:t>22</w:t>
      </w:r>
      <w:r>
        <w:rPr>
          <w:rFonts w:ascii="Calibri" w:eastAsia="Calibri" w:hAnsi="Calibri" w:cs="Calibri"/>
        </w:rPr>
        <w:t xml:space="preserve">Institute of Microbiology and Laboratory Medicine, </w:t>
      </w:r>
      <w:proofErr w:type="spellStart"/>
      <w:r>
        <w:rPr>
          <w:rFonts w:ascii="Calibri" w:eastAsia="Calibri" w:hAnsi="Calibri" w:cs="Calibri"/>
        </w:rPr>
        <w:t>IMLred</w:t>
      </w:r>
      <w:proofErr w:type="spellEnd"/>
      <w:r>
        <w:rPr>
          <w:rFonts w:ascii="Calibri" w:eastAsia="Calibri" w:hAnsi="Calibri" w:cs="Calibri"/>
        </w:rPr>
        <w:t xml:space="preserve">, WHO-SRL </w:t>
      </w:r>
      <w:proofErr w:type="spellStart"/>
      <w:r>
        <w:rPr>
          <w:rFonts w:ascii="Calibri" w:eastAsia="Calibri" w:hAnsi="Calibri" w:cs="Calibri"/>
        </w:rPr>
        <w:t>Gauting</w:t>
      </w:r>
      <w:proofErr w:type="spellEnd"/>
      <w:r>
        <w:rPr>
          <w:rFonts w:ascii="Calibri" w:eastAsia="Calibri" w:hAnsi="Calibri" w:cs="Calibri"/>
        </w:rPr>
        <w:t xml:space="preserve">, Germany </w:t>
      </w:r>
      <w:r>
        <w:rPr>
          <w:rFonts w:ascii="Calibri" w:eastAsia="Calibri" w:hAnsi="Calibri" w:cs="Calibri"/>
          <w:vertAlign w:val="superscript"/>
        </w:rPr>
        <w:t>23</w:t>
      </w:r>
      <w:r>
        <w:rPr>
          <w:rFonts w:ascii="Calibri" w:eastAsia="Calibri" w:hAnsi="Calibri" w:cs="Calibri"/>
        </w:rPr>
        <w:t>EMBL-EBI, Hinxton, UK</w:t>
      </w:r>
    </w:p>
    <w:p w14:paraId="7EA4C506" w14:textId="42D500D0" w:rsidR="00DE3E35" w:rsidRDefault="00DE3E35" w:rsidP="00DE3E35">
      <w:pPr>
        <w:spacing w:before="280" w:after="280"/>
        <w:rPr>
          <w:rFonts w:ascii="Calibri" w:eastAsia="Calibri" w:hAnsi="Calibri" w:cs="Calibri"/>
        </w:rPr>
      </w:pPr>
      <w:r>
        <w:rPr>
          <w:rFonts w:ascii="Calibri" w:eastAsia="Calibri" w:hAnsi="Calibri" w:cs="Calibri"/>
          <w:vertAlign w:val="superscript"/>
        </w:rPr>
        <w:t>24</w:t>
      </w:r>
      <w:r>
        <w:rPr>
          <w:rFonts w:ascii="Calibri" w:eastAsia="Calibri" w:hAnsi="Calibri" w:cs="Calibri"/>
        </w:rPr>
        <w:t xml:space="preserve">National Institute for Communicable Diseases, Johannesburg, South Africa </w:t>
      </w:r>
    </w:p>
    <w:p w14:paraId="12276374" w14:textId="570402CE" w:rsidR="00DE3E35" w:rsidRDefault="00DE3E35" w:rsidP="00DE3E35">
      <w:pPr>
        <w:spacing w:before="280" w:after="280"/>
        <w:rPr>
          <w:rFonts w:ascii="Calibri" w:eastAsia="Calibri" w:hAnsi="Calibri" w:cs="Calibri"/>
        </w:rPr>
      </w:pPr>
      <w:r>
        <w:rPr>
          <w:rFonts w:ascii="Calibri" w:eastAsia="Calibri" w:hAnsi="Calibri" w:cs="Calibri"/>
          <w:vertAlign w:val="superscript"/>
        </w:rPr>
        <w:t>25</w:t>
      </w:r>
      <w:r>
        <w:rPr>
          <w:rFonts w:ascii="Calibri" w:eastAsia="Calibri" w:hAnsi="Calibri" w:cs="Calibri"/>
        </w:rPr>
        <w:t>UK Health Security Agency, Birmingham, UK</w:t>
      </w:r>
    </w:p>
    <w:p w14:paraId="0C1F1EC1" w14:textId="496E85A8" w:rsidR="00DE3E35" w:rsidRDefault="00DE3E35" w:rsidP="00DE3E35">
      <w:pPr>
        <w:spacing w:before="280" w:after="280"/>
        <w:rPr>
          <w:rFonts w:ascii="Calibri" w:eastAsia="Calibri" w:hAnsi="Calibri" w:cs="Calibri"/>
        </w:rPr>
      </w:pPr>
      <w:r>
        <w:rPr>
          <w:rFonts w:ascii="Calibri" w:eastAsia="Calibri" w:hAnsi="Calibri" w:cs="Calibri"/>
          <w:vertAlign w:val="superscript"/>
        </w:rPr>
        <w:t>26</w:t>
      </w:r>
      <w:r>
        <w:rPr>
          <w:rFonts w:ascii="Calibri" w:eastAsia="Calibri" w:hAnsi="Calibri" w:cs="Calibri"/>
        </w:rPr>
        <w:t xml:space="preserve">Taiwan </w:t>
      </w:r>
      <w:proofErr w:type="spellStart"/>
      <w:r>
        <w:rPr>
          <w:rFonts w:ascii="Calibri" w:eastAsia="Calibri" w:hAnsi="Calibri" w:cs="Calibri"/>
        </w:rPr>
        <w:t>Centers</w:t>
      </w:r>
      <w:proofErr w:type="spellEnd"/>
      <w:r>
        <w:rPr>
          <w:rFonts w:ascii="Calibri" w:eastAsia="Calibri" w:hAnsi="Calibri" w:cs="Calibri"/>
        </w:rPr>
        <w:t xml:space="preserve"> for Disease Control, Taipei, Taiwan</w:t>
      </w:r>
    </w:p>
    <w:p w14:paraId="20EB7BC7" w14:textId="691FD117" w:rsidR="00DE3E35" w:rsidRDefault="00DE3E35" w:rsidP="00DE3E35">
      <w:pPr>
        <w:spacing w:before="280" w:after="280"/>
        <w:rPr>
          <w:rFonts w:ascii="Calibri" w:eastAsia="Calibri" w:hAnsi="Calibri" w:cs="Calibri"/>
        </w:rPr>
      </w:pPr>
      <w:r>
        <w:rPr>
          <w:rFonts w:ascii="Calibri" w:eastAsia="Calibri" w:hAnsi="Calibri" w:cs="Calibri"/>
          <w:vertAlign w:val="superscript"/>
        </w:rPr>
        <w:t>27</w:t>
      </w:r>
      <w:r>
        <w:rPr>
          <w:rFonts w:ascii="Calibri" w:eastAsia="Calibri" w:hAnsi="Calibri" w:cs="Calibri"/>
        </w:rPr>
        <w:t>Hinduja Hospital, Mumbai, India</w:t>
      </w:r>
    </w:p>
    <w:p w14:paraId="04F83479" w14:textId="0547066A" w:rsidR="00DE3E35" w:rsidRDefault="00DE3E35" w:rsidP="00DE3E35">
      <w:pPr>
        <w:spacing w:before="280" w:after="280"/>
        <w:rPr>
          <w:rFonts w:ascii="Calibri" w:eastAsia="Calibri" w:hAnsi="Calibri" w:cs="Calibri"/>
        </w:rPr>
      </w:pPr>
      <w:r>
        <w:rPr>
          <w:rFonts w:ascii="Calibri" w:eastAsia="Calibri" w:hAnsi="Calibri" w:cs="Calibri"/>
          <w:vertAlign w:val="superscript"/>
        </w:rPr>
        <w:t>28</w:t>
      </w:r>
      <w:r>
        <w:rPr>
          <w:rFonts w:ascii="Calibri" w:eastAsia="Calibri" w:hAnsi="Calibri" w:cs="Calibri"/>
        </w:rPr>
        <w:t>University of Cape Town, Cape Town, South Africa</w:t>
      </w:r>
    </w:p>
    <w:p w14:paraId="4101BBC1" w14:textId="235F2446" w:rsidR="00DE3E35" w:rsidRDefault="00DE3E35" w:rsidP="00DE3E35">
      <w:pPr>
        <w:spacing w:before="280" w:after="280"/>
        <w:rPr>
          <w:rFonts w:ascii="Calibri" w:eastAsia="Calibri" w:hAnsi="Calibri" w:cs="Calibri"/>
        </w:rPr>
      </w:pPr>
      <w:r>
        <w:rPr>
          <w:rFonts w:ascii="Calibri" w:eastAsia="Calibri" w:hAnsi="Calibri" w:cs="Calibri"/>
          <w:vertAlign w:val="superscript"/>
        </w:rPr>
        <w:t>29</w:t>
      </w:r>
      <w:r>
        <w:rPr>
          <w:rFonts w:ascii="Calibri" w:eastAsia="Calibri" w:hAnsi="Calibri" w:cs="Calibri"/>
        </w:rPr>
        <w:t>University of Surrey, Guildford, UK</w:t>
      </w:r>
    </w:p>
    <w:p w14:paraId="7A8CC4FC" w14:textId="0EE5864A" w:rsidR="00DE3E35" w:rsidRDefault="00DE3E35" w:rsidP="00DE3E35">
      <w:pPr>
        <w:spacing w:before="280" w:after="280"/>
        <w:rPr>
          <w:rFonts w:ascii="Calibri" w:eastAsia="Calibri" w:hAnsi="Calibri" w:cs="Calibri"/>
        </w:rPr>
      </w:pPr>
      <w:r>
        <w:rPr>
          <w:rFonts w:ascii="Calibri" w:eastAsia="Calibri" w:hAnsi="Calibri" w:cs="Calibri"/>
          <w:vertAlign w:val="superscript"/>
        </w:rPr>
        <w:t>30</w:t>
      </w:r>
      <w:r>
        <w:rPr>
          <w:rFonts w:ascii="Calibri" w:eastAsia="Calibri" w:hAnsi="Calibri" w:cs="Calibri"/>
        </w:rPr>
        <w:t>Imperial College, London, UK</w:t>
      </w:r>
    </w:p>
    <w:p w14:paraId="056DEAA4" w14:textId="0CFF2620" w:rsidR="00DE3E35" w:rsidRDefault="00DE3E35" w:rsidP="00DE3E35">
      <w:pPr>
        <w:spacing w:before="280" w:after="280"/>
        <w:rPr>
          <w:rFonts w:ascii="Calibri" w:eastAsia="Calibri" w:hAnsi="Calibri" w:cs="Calibri"/>
        </w:rPr>
      </w:pPr>
      <w:r>
        <w:rPr>
          <w:rFonts w:ascii="Calibri" w:eastAsia="Calibri" w:hAnsi="Calibri" w:cs="Calibri"/>
          <w:vertAlign w:val="superscript"/>
        </w:rPr>
        <w:t>31</w:t>
      </w:r>
      <w:r>
        <w:rPr>
          <w:rFonts w:ascii="Calibri" w:eastAsia="Calibri" w:hAnsi="Calibri" w:cs="Calibri"/>
        </w:rPr>
        <w:t>Université de Montréal, Canada</w:t>
      </w:r>
    </w:p>
    <w:p w14:paraId="64CF490D" w14:textId="20DC8D06" w:rsidR="00DE3E35" w:rsidRDefault="00DE3E35" w:rsidP="00DE3E35">
      <w:pPr>
        <w:spacing w:before="280" w:after="280"/>
        <w:rPr>
          <w:rFonts w:ascii="Calibri" w:eastAsia="Calibri" w:hAnsi="Calibri" w:cs="Calibri"/>
        </w:rPr>
      </w:pPr>
      <w:r>
        <w:rPr>
          <w:rFonts w:ascii="Calibri" w:eastAsia="Calibri" w:hAnsi="Calibri" w:cs="Calibri"/>
          <w:vertAlign w:val="superscript"/>
        </w:rPr>
        <w:t>32</w:t>
      </w:r>
      <w:r>
        <w:rPr>
          <w:rFonts w:ascii="Calibri" w:eastAsia="Calibri" w:hAnsi="Calibri" w:cs="Calibri"/>
        </w:rPr>
        <w:t>The Foundation for Medical Research, Mumbai, India</w:t>
      </w:r>
    </w:p>
    <w:p w14:paraId="7F326FC1" w14:textId="5BA8490F" w:rsidR="00DE3E35" w:rsidRDefault="00DE3E35" w:rsidP="00DE3E35">
      <w:pPr>
        <w:spacing w:before="280" w:after="280"/>
        <w:rPr>
          <w:rFonts w:ascii="Calibri" w:eastAsia="Calibri" w:hAnsi="Calibri" w:cs="Calibri"/>
        </w:rPr>
      </w:pPr>
      <w:r>
        <w:rPr>
          <w:rFonts w:ascii="Calibri" w:eastAsia="Calibri" w:hAnsi="Calibri" w:cs="Calibri"/>
          <w:vertAlign w:val="superscript"/>
        </w:rPr>
        <w:t>33</w:t>
      </w:r>
      <w:r>
        <w:rPr>
          <w:rFonts w:ascii="Calibri" w:eastAsia="Calibri" w:hAnsi="Calibri" w:cs="Calibri"/>
        </w:rPr>
        <w:t>London School of Hygiene and Tropical Medicine, London, UK</w:t>
      </w:r>
    </w:p>
    <w:p w14:paraId="4CF63EDE" w14:textId="570D94B8" w:rsidR="00DE3E35" w:rsidRDefault="00DE3E35" w:rsidP="00DE3E35">
      <w:pPr>
        <w:spacing w:before="280" w:after="280"/>
        <w:rPr>
          <w:rFonts w:ascii="Calibri" w:eastAsia="Calibri" w:hAnsi="Calibri" w:cs="Calibri"/>
        </w:rPr>
      </w:pPr>
      <w:r>
        <w:rPr>
          <w:rFonts w:ascii="Calibri" w:eastAsia="Calibri" w:hAnsi="Calibri" w:cs="Calibri"/>
          <w:vertAlign w:val="superscript"/>
        </w:rPr>
        <w:t>34</w:t>
      </w:r>
      <w:r>
        <w:rPr>
          <w:rFonts w:ascii="Calibri" w:eastAsia="Calibri" w:hAnsi="Calibri" w:cs="Calibri"/>
        </w:rPr>
        <w:t>Oxford University Clinical Research Unit, Ho Chi Minh City, Viet Nam</w:t>
      </w:r>
    </w:p>
    <w:p w14:paraId="1DD698F3" w14:textId="20B92974" w:rsidR="00DE3E35" w:rsidRDefault="00DE3E35" w:rsidP="00DE3E35">
      <w:pPr>
        <w:spacing w:before="280" w:after="280"/>
        <w:rPr>
          <w:rFonts w:ascii="Calibri" w:eastAsia="Calibri" w:hAnsi="Calibri" w:cs="Calibri"/>
        </w:rPr>
      </w:pPr>
      <w:r>
        <w:rPr>
          <w:rFonts w:ascii="Calibri" w:eastAsia="Calibri" w:hAnsi="Calibri" w:cs="Calibri"/>
          <w:vertAlign w:val="superscript"/>
        </w:rPr>
        <w:t>35</w:t>
      </w:r>
      <w:r>
        <w:rPr>
          <w:rFonts w:ascii="Calibri" w:eastAsia="Calibri" w:hAnsi="Calibri" w:cs="Calibri"/>
        </w:rPr>
        <w:t xml:space="preserve">German </w:t>
      </w:r>
      <w:proofErr w:type="spellStart"/>
      <w:r>
        <w:rPr>
          <w:rFonts w:ascii="Calibri" w:eastAsia="Calibri" w:hAnsi="Calibri" w:cs="Calibri"/>
        </w:rPr>
        <w:t>Center</w:t>
      </w:r>
      <w:proofErr w:type="spellEnd"/>
      <w:r>
        <w:rPr>
          <w:rFonts w:ascii="Calibri" w:eastAsia="Calibri" w:hAnsi="Calibri" w:cs="Calibri"/>
        </w:rPr>
        <w:t xml:space="preserve"> for Infection Research (DZIF), Hamburg-Lübeck-</w:t>
      </w:r>
      <w:proofErr w:type="spellStart"/>
      <w:r>
        <w:rPr>
          <w:rFonts w:ascii="Calibri" w:eastAsia="Calibri" w:hAnsi="Calibri" w:cs="Calibri"/>
        </w:rPr>
        <w:t>Borstel</w:t>
      </w:r>
      <w:proofErr w:type="spellEnd"/>
      <w:r>
        <w:rPr>
          <w:rFonts w:ascii="Calibri" w:eastAsia="Calibri" w:hAnsi="Calibri" w:cs="Calibri"/>
        </w:rPr>
        <w:t>-</w:t>
      </w:r>
      <w:proofErr w:type="spellStart"/>
      <w:r>
        <w:rPr>
          <w:rFonts w:ascii="Calibri" w:eastAsia="Calibri" w:hAnsi="Calibri" w:cs="Calibri"/>
        </w:rPr>
        <w:t>Riems</w:t>
      </w:r>
      <w:proofErr w:type="spellEnd"/>
      <w:r>
        <w:rPr>
          <w:rFonts w:ascii="Calibri" w:eastAsia="Calibri" w:hAnsi="Calibri" w:cs="Calibri"/>
        </w:rPr>
        <w:t xml:space="preserve">, Germany </w:t>
      </w:r>
      <w:r>
        <w:rPr>
          <w:rFonts w:ascii="Calibri" w:eastAsia="Calibri" w:hAnsi="Calibri" w:cs="Calibri"/>
          <w:vertAlign w:val="superscript"/>
        </w:rPr>
        <w:t>36</w:t>
      </w:r>
      <w:r>
        <w:rPr>
          <w:rFonts w:ascii="Calibri" w:eastAsia="Calibri" w:hAnsi="Calibri" w:cs="Calibri"/>
        </w:rPr>
        <w:t xml:space="preserve">Colombia University Irving Medical </w:t>
      </w:r>
      <w:proofErr w:type="spellStart"/>
      <w:r>
        <w:rPr>
          <w:rFonts w:ascii="Calibri" w:eastAsia="Calibri" w:hAnsi="Calibri" w:cs="Calibri"/>
        </w:rPr>
        <w:t>Center</w:t>
      </w:r>
      <w:proofErr w:type="spellEnd"/>
      <w:r>
        <w:rPr>
          <w:rFonts w:ascii="Calibri" w:eastAsia="Calibri" w:hAnsi="Calibri" w:cs="Calibri"/>
        </w:rPr>
        <w:t>, New York, USA</w:t>
      </w:r>
    </w:p>
    <w:p w14:paraId="4CB674FF" w14:textId="07E462B9" w:rsidR="00DE3E35" w:rsidRPr="00775F70" w:rsidRDefault="00DE3E35" w:rsidP="00DE3E35">
      <w:pPr>
        <w:spacing w:before="280" w:after="280"/>
        <w:rPr>
          <w:rFonts w:ascii="Calibri" w:eastAsia="Calibri" w:hAnsi="Calibri" w:cs="Calibri"/>
          <w:lang w:val="es-ES"/>
        </w:rPr>
      </w:pPr>
      <w:r w:rsidRPr="00775F70">
        <w:rPr>
          <w:rFonts w:ascii="Calibri" w:eastAsia="Calibri" w:hAnsi="Calibri" w:cs="Calibri"/>
          <w:vertAlign w:val="superscript"/>
          <w:lang w:val="es-ES"/>
        </w:rPr>
        <w:t>37</w:t>
      </w:r>
      <w:r w:rsidRPr="00775F70">
        <w:rPr>
          <w:rFonts w:ascii="Calibri" w:eastAsia="Calibri" w:hAnsi="Calibri" w:cs="Calibri"/>
          <w:lang w:val="es-ES"/>
        </w:rPr>
        <w:t xml:space="preserve">National </w:t>
      </w:r>
      <w:proofErr w:type="spellStart"/>
      <w:r w:rsidRPr="00775F70">
        <w:rPr>
          <w:rFonts w:ascii="Calibri" w:eastAsia="Calibri" w:hAnsi="Calibri" w:cs="Calibri"/>
          <w:lang w:val="es-ES"/>
        </w:rPr>
        <w:t>University</w:t>
      </w:r>
      <w:proofErr w:type="spellEnd"/>
      <w:r w:rsidRPr="00775F70">
        <w:rPr>
          <w:rFonts w:ascii="Calibri" w:eastAsia="Calibri" w:hAnsi="Calibri" w:cs="Calibri"/>
          <w:lang w:val="es-ES"/>
        </w:rPr>
        <w:t xml:space="preserve"> </w:t>
      </w:r>
      <w:proofErr w:type="spellStart"/>
      <w:r w:rsidRPr="00775F70">
        <w:rPr>
          <w:rFonts w:ascii="Calibri" w:eastAsia="Calibri" w:hAnsi="Calibri" w:cs="Calibri"/>
          <w:lang w:val="es-ES"/>
        </w:rPr>
        <w:t>of</w:t>
      </w:r>
      <w:proofErr w:type="spellEnd"/>
      <w:r w:rsidRPr="00775F70">
        <w:rPr>
          <w:rFonts w:ascii="Calibri" w:eastAsia="Calibri" w:hAnsi="Calibri" w:cs="Calibri"/>
          <w:lang w:val="es-ES"/>
        </w:rPr>
        <w:t xml:space="preserve"> </w:t>
      </w:r>
      <w:proofErr w:type="spellStart"/>
      <w:r w:rsidRPr="00775F70">
        <w:rPr>
          <w:rFonts w:ascii="Calibri" w:eastAsia="Calibri" w:hAnsi="Calibri" w:cs="Calibri"/>
          <w:lang w:val="es-ES"/>
        </w:rPr>
        <w:t>Singapore</w:t>
      </w:r>
      <w:proofErr w:type="spellEnd"/>
      <w:r w:rsidRPr="00775F70">
        <w:rPr>
          <w:rFonts w:ascii="Calibri" w:eastAsia="Calibri" w:hAnsi="Calibri" w:cs="Calibri"/>
          <w:lang w:val="es-ES"/>
        </w:rPr>
        <w:t xml:space="preserve">, </w:t>
      </w:r>
      <w:proofErr w:type="spellStart"/>
      <w:r w:rsidRPr="00775F70">
        <w:rPr>
          <w:rFonts w:ascii="Calibri" w:eastAsia="Calibri" w:hAnsi="Calibri" w:cs="Calibri"/>
          <w:lang w:val="es-ES"/>
        </w:rPr>
        <w:t>Singapore</w:t>
      </w:r>
      <w:proofErr w:type="spellEnd"/>
    </w:p>
    <w:p w14:paraId="0EB348DC" w14:textId="65C3E571" w:rsidR="00DE3E35" w:rsidRPr="00775F70" w:rsidRDefault="00DE3E35" w:rsidP="00DE3E35">
      <w:pPr>
        <w:spacing w:before="280" w:after="280"/>
        <w:rPr>
          <w:rFonts w:ascii="Calibri" w:eastAsia="Calibri" w:hAnsi="Calibri" w:cs="Calibri"/>
          <w:lang w:val="es-ES"/>
        </w:rPr>
      </w:pPr>
      <w:r w:rsidRPr="00775F70">
        <w:rPr>
          <w:rFonts w:ascii="Calibri" w:eastAsia="Calibri" w:hAnsi="Calibri" w:cs="Calibri"/>
          <w:vertAlign w:val="superscript"/>
          <w:lang w:val="es-ES"/>
        </w:rPr>
        <w:t>38</w:t>
      </w:r>
      <w:r w:rsidRPr="00775F70">
        <w:rPr>
          <w:rFonts w:ascii="Calibri" w:eastAsia="Calibri" w:hAnsi="Calibri" w:cs="Calibri"/>
          <w:lang w:val="es-ES"/>
        </w:rPr>
        <w:t xml:space="preserve">Instituto Nacional de Salud, Lima, </w:t>
      </w:r>
      <w:proofErr w:type="spellStart"/>
      <w:r w:rsidRPr="00775F70">
        <w:rPr>
          <w:rFonts w:ascii="Calibri" w:eastAsia="Calibri" w:hAnsi="Calibri" w:cs="Calibri"/>
          <w:lang w:val="es-ES"/>
        </w:rPr>
        <w:t>Peru</w:t>
      </w:r>
      <w:proofErr w:type="spellEnd"/>
      <w:r w:rsidRPr="00775F70">
        <w:rPr>
          <w:rFonts w:ascii="Calibri" w:eastAsia="Calibri" w:hAnsi="Calibri" w:cs="Calibri"/>
          <w:lang w:val="es-ES"/>
        </w:rPr>
        <w:t xml:space="preserve"> ́</w:t>
      </w:r>
    </w:p>
    <w:p w14:paraId="0EFEDAD2" w14:textId="41305544" w:rsidR="00DE3E35" w:rsidRPr="00775F70" w:rsidRDefault="00DE3E35" w:rsidP="00DE3E35">
      <w:pPr>
        <w:spacing w:before="280" w:after="280"/>
        <w:rPr>
          <w:rFonts w:ascii="Calibri" w:eastAsia="Calibri" w:hAnsi="Calibri" w:cs="Calibri"/>
          <w:lang w:val="es-ES"/>
        </w:rPr>
      </w:pPr>
      <w:r w:rsidRPr="00775F70">
        <w:rPr>
          <w:rFonts w:ascii="Calibri" w:eastAsia="Calibri" w:hAnsi="Calibri" w:cs="Calibri"/>
          <w:vertAlign w:val="superscript"/>
          <w:lang w:val="es-ES"/>
        </w:rPr>
        <w:t>39</w:t>
      </w:r>
      <w:r w:rsidRPr="00775F70">
        <w:rPr>
          <w:rFonts w:ascii="Calibri" w:eastAsia="Calibri" w:hAnsi="Calibri" w:cs="Calibri"/>
          <w:lang w:val="es-ES"/>
        </w:rPr>
        <w:t>Institut Pasteur de Madagascar, Antananarivo, Madagascar</w:t>
      </w:r>
    </w:p>
    <w:p w14:paraId="621D54EC" w14:textId="1D6BE01E" w:rsidR="00DE3E35" w:rsidRDefault="00DE3E35" w:rsidP="00DE3E35">
      <w:pPr>
        <w:spacing w:before="280" w:after="280"/>
        <w:rPr>
          <w:rFonts w:ascii="Calibri" w:eastAsia="Calibri" w:hAnsi="Calibri" w:cs="Calibri"/>
        </w:rPr>
      </w:pPr>
      <w:r>
        <w:rPr>
          <w:rFonts w:ascii="Calibri" w:eastAsia="Calibri" w:hAnsi="Calibri" w:cs="Calibri"/>
          <w:vertAlign w:val="superscript"/>
        </w:rPr>
        <w:t>40</w:t>
      </w:r>
      <w:r>
        <w:rPr>
          <w:rFonts w:ascii="Calibri" w:eastAsia="Calibri" w:hAnsi="Calibri" w:cs="Calibri"/>
        </w:rPr>
        <w:t>FIND, Geneva, Switzerland</w:t>
      </w:r>
    </w:p>
    <w:p w14:paraId="1A4FC923" w14:textId="073C8012" w:rsidR="00DE3E35" w:rsidRDefault="00DE3E35" w:rsidP="00DE3E35">
      <w:pPr>
        <w:spacing w:before="280" w:after="280"/>
        <w:rPr>
          <w:rFonts w:ascii="Calibri" w:eastAsia="Calibri" w:hAnsi="Calibri" w:cs="Calibri"/>
        </w:rPr>
      </w:pPr>
      <w:r>
        <w:rPr>
          <w:rFonts w:ascii="Calibri" w:eastAsia="Calibri" w:hAnsi="Calibri" w:cs="Calibri"/>
          <w:vertAlign w:val="superscript"/>
        </w:rPr>
        <w:t>41</w:t>
      </w:r>
      <w:r>
        <w:rPr>
          <w:rFonts w:ascii="Calibri" w:eastAsia="Calibri" w:hAnsi="Calibri" w:cs="Calibri"/>
        </w:rPr>
        <w:t>University of California, San Diego, USA</w:t>
      </w:r>
    </w:p>
    <w:p w14:paraId="01E410AC" w14:textId="38DCF0A9" w:rsidR="00DE3E35" w:rsidRDefault="00DE3E35" w:rsidP="00DE3E35">
      <w:pPr>
        <w:spacing w:before="280" w:after="280"/>
        <w:rPr>
          <w:rFonts w:ascii="Calibri" w:eastAsia="Calibri" w:hAnsi="Calibri" w:cs="Calibri"/>
        </w:rPr>
      </w:pPr>
      <w:r>
        <w:rPr>
          <w:rFonts w:ascii="Calibri" w:eastAsia="Calibri" w:hAnsi="Calibri" w:cs="Calibri"/>
          <w:vertAlign w:val="superscript"/>
        </w:rPr>
        <w:t>42</w:t>
      </w:r>
      <w:r>
        <w:rPr>
          <w:rFonts w:ascii="Calibri" w:eastAsia="Calibri" w:hAnsi="Calibri" w:cs="Calibri"/>
        </w:rPr>
        <w:t xml:space="preserve">Univ. Lille, CNRS, </w:t>
      </w:r>
      <w:proofErr w:type="spellStart"/>
      <w:r>
        <w:rPr>
          <w:rFonts w:ascii="Calibri" w:eastAsia="Calibri" w:hAnsi="Calibri" w:cs="Calibri"/>
        </w:rPr>
        <w:t>Inserm</w:t>
      </w:r>
      <w:proofErr w:type="spellEnd"/>
      <w:r>
        <w:rPr>
          <w:rFonts w:ascii="Calibri" w:eastAsia="Calibri" w:hAnsi="Calibri" w:cs="Calibri"/>
        </w:rPr>
        <w:t xml:space="preserve">, CHU Lille, </w:t>
      </w:r>
      <w:proofErr w:type="spellStart"/>
      <w:r>
        <w:rPr>
          <w:rFonts w:ascii="Calibri" w:eastAsia="Calibri" w:hAnsi="Calibri" w:cs="Calibri"/>
        </w:rPr>
        <w:t>Institut</w:t>
      </w:r>
      <w:proofErr w:type="spellEnd"/>
      <w:r>
        <w:rPr>
          <w:rFonts w:ascii="Calibri" w:eastAsia="Calibri" w:hAnsi="Calibri" w:cs="Calibri"/>
        </w:rPr>
        <w:t xml:space="preserve"> Pasteur de Lille, U1019 - UMR 9017 - CIIL - </w:t>
      </w:r>
      <w:proofErr w:type="spellStart"/>
      <w:r>
        <w:rPr>
          <w:rFonts w:ascii="Calibri" w:eastAsia="Calibri" w:hAnsi="Calibri" w:cs="Calibri"/>
        </w:rPr>
        <w:t>Center</w:t>
      </w:r>
      <w:proofErr w:type="spellEnd"/>
      <w:r>
        <w:rPr>
          <w:rFonts w:ascii="Calibri" w:eastAsia="Calibri" w:hAnsi="Calibri" w:cs="Calibri"/>
        </w:rPr>
        <w:t xml:space="preserve"> for Infection and Immunity of Lille, F-59000 Lille, France</w:t>
      </w:r>
    </w:p>
    <w:p w14:paraId="25603881" w14:textId="64AA4603" w:rsidR="00DE3E35" w:rsidRDefault="00DE3E35" w:rsidP="00DE3E35">
      <w:pPr>
        <w:spacing w:before="280" w:after="280"/>
        <w:rPr>
          <w:rFonts w:ascii="Calibri" w:eastAsia="Calibri" w:hAnsi="Calibri" w:cs="Calibri"/>
        </w:rPr>
      </w:pPr>
      <w:r>
        <w:rPr>
          <w:rFonts w:ascii="Calibri" w:eastAsia="Calibri" w:hAnsi="Calibri" w:cs="Calibri"/>
          <w:vertAlign w:val="superscript"/>
        </w:rPr>
        <w:t>43</w:t>
      </w:r>
      <w:r>
        <w:rPr>
          <w:rFonts w:ascii="Calibri" w:eastAsia="Calibri" w:hAnsi="Calibri" w:cs="Calibri"/>
        </w:rPr>
        <w:t xml:space="preserve">National TB Reference Laboratory, National TB Control Program, Islamabad, Pakistan </w:t>
      </w:r>
      <w:r>
        <w:rPr>
          <w:rFonts w:ascii="Calibri" w:eastAsia="Calibri" w:hAnsi="Calibri" w:cs="Calibri"/>
          <w:vertAlign w:val="superscript"/>
        </w:rPr>
        <w:t>44</w:t>
      </w:r>
      <w:r>
        <w:rPr>
          <w:rFonts w:ascii="Calibri" w:eastAsia="Calibri" w:hAnsi="Calibri" w:cs="Calibri"/>
        </w:rPr>
        <w:t>University of Antwerp, Antwerp, Belgium</w:t>
      </w:r>
    </w:p>
    <w:p w14:paraId="7764722C" w14:textId="06CF397C" w:rsidR="00DE3E35" w:rsidRDefault="00DE3E35" w:rsidP="00DE3E35">
      <w:pPr>
        <w:spacing w:before="280" w:after="280"/>
        <w:rPr>
          <w:rFonts w:ascii="Calibri" w:eastAsia="Calibri" w:hAnsi="Calibri" w:cs="Calibri"/>
        </w:rPr>
      </w:pPr>
      <w:r>
        <w:rPr>
          <w:rFonts w:ascii="Calibri" w:eastAsia="Calibri" w:hAnsi="Calibri" w:cs="Calibri"/>
          <w:vertAlign w:val="superscript"/>
        </w:rPr>
        <w:t>45</w:t>
      </w:r>
      <w:r>
        <w:rPr>
          <w:rFonts w:ascii="Calibri" w:eastAsia="Calibri" w:hAnsi="Calibri" w:cs="Calibri"/>
        </w:rPr>
        <w:t>University of Edinburgh, Edinburgh, UK</w:t>
      </w:r>
    </w:p>
    <w:p w14:paraId="637CF380" w14:textId="3C45E3A6" w:rsidR="00DE3E35" w:rsidRDefault="00DE3E35" w:rsidP="00DE3E35">
      <w:pPr>
        <w:spacing w:before="280" w:after="280"/>
        <w:rPr>
          <w:rFonts w:ascii="Calibri" w:eastAsia="Calibri" w:hAnsi="Calibri" w:cs="Calibri"/>
        </w:rPr>
      </w:pPr>
      <w:r>
        <w:rPr>
          <w:rFonts w:ascii="Calibri" w:eastAsia="Calibri" w:hAnsi="Calibri" w:cs="Calibri"/>
          <w:vertAlign w:val="superscript"/>
        </w:rPr>
        <w:lastRenderedPageBreak/>
        <w:t>46</w:t>
      </w:r>
      <w:r>
        <w:rPr>
          <w:rFonts w:ascii="Calibri" w:eastAsia="Calibri" w:hAnsi="Calibri" w:cs="Calibri"/>
        </w:rPr>
        <w:t>Stellenbosch University, Cape Town, South Africa</w:t>
      </w:r>
    </w:p>
    <w:p w14:paraId="4B965688" w14:textId="4204288B" w:rsidR="00DE3E35" w:rsidRDefault="00DE3E35" w:rsidP="00DE3E35">
      <w:pPr>
        <w:spacing w:before="280" w:after="280"/>
        <w:rPr>
          <w:rFonts w:ascii="Calibri" w:eastAsia="Calibri" w:hAnsi="Calibri" w:cs="Calibri"/>
        </w:rPr>
      </w:pPr>
      <w:r>
        <w:rPr>
          <w:rFonts w:ascii="Calibri" w:eastAsia="Calibri" w:hAnsi="Calibri" w:cs="Calibri"/>
          <w:vertAlign w:val="superscript"/>
        </w:rPr>
        <w:t>47</w:t>
      </w:r>
      <w:r>
        <w:rPr>
          <w:rFonts w:ascii="Calibri" w:eastAsia="Calibri" w:hAnsi="Calibri" w:cs="Calibri"/>
        </w:rPr>
        <w:t xml:space="preserve">Wellcome Centre for Infectious Diseases Research in Africa, Cape Town, South Africa </w:t>
      </w:r>
      <w:r>
        <w:rPr>
          <w:rFonts w:ascii="Calibri" w:eastAsia="Calibri" w:hAnsi="Calibri" w:cs="Calibri"/>
          <w:vertAlign w:val="superscript"/>
        </w:rPr>
        <w:t>48</w:t>
      </w:r>
      <w:r>
        <w:rPr>
          <w:rFonts w:ascii="Calibri" w:eastAsia="Calibri" w:hAnsi="Calibri" w:cs="Calibri"/>
        </w:rPr>
        <w:t>Francis Crick Institute, London, UK</w:t>
      </w:r>
    </w:p>
    <w:p w14:paraId="618281DC" w14:textId="7DE6D8C5" w:rsidR="00DE3E35" w:rsidRDefault="00DE3E35" w:rsidP="00DE3E35">
      <w:pPr>
        <w:spacing w:before="280" w:after="280"/>
        <w:rPr>
          <w:rFonts w:ascii="Calibri" w:eastAsia="Calibri" w:hAnsi="Calibri" w:cs="Calibri"/>
        </w:rPr>
      </w:pPr>
      <w:r>
        <w:rPr>
          <w:rFonts w:ascii="Calibri" w:eastAsia="Calibri" w:hAnsi="Calibri" w:cs="Calibri"/>
          <w:vertAlign w:val="superscript"/>
        </w:rPr>
        <w:t>49</w:t>
      </w:r>
      <w:r>
        <w:rPr>
          <w:rFonts w:ascii="Calibri" w:eastAsia="Calibri" w:hAnsi="Calibri" w:cs="Calibri"/>
        </w:rPr>
        <w:t>Institute of Microbiology, Chinese Academy of Sciences, Beijing, China</w:t>
      </w:r>
    </w:p>
    <w:p w14:paraId="66BCC8AF" w14:textId="30A0EAD3" w:rsidR="00DE3E35" w:rsidRDefault="00DE3E35" w:rsidP="00DE3E35">
      <w:pPr>
        <w:rPr>
          <w:rFonts w:ascii="Calibri" w:eastAsia="Calibri" w:hAnsi="Calibri" w:cs="Calibri"/>
        </w:rPr>
      </w:pPr>
      <w:r>
        <w:rPr>
          <w:rFonts w:ascii="Calibri" w:eastAsia="Calibri" w:hAnsi="Calibri" w:cs="Calibri"/>
          <w:vertAlign w:val="superscript"/>
        </w:rPr>
        <w:t>50</w:t>
      </w:r>
      <w:r>
        <w:rPr>
          <w:rFonts w:ascii="Calibri" w:eastAsia="Calibri" w:hAnsi="Calibri" w:cs="Calibri"/>
        </w:rPr>
        <w:t>School of Public Health, Shanghai Jiao Tong University School of Medicine, Shanghai, China. 200025</w:t>
      </w:r>
    </w:p>
    <w:p w14:paraId="7ACF0C33" w14:textId="77777777" w:rsidR="00DE3E35" w:rsidRDefault="00DE3E35" w:rsidP="00B85ED1">
      <w:pPr>
        <w:spacing w:line="480" w:lineRule="auto"/>
        <w:jc w:val="both"/>
        <w:rPr>
          <w:rFonts w:ascii="Arial" w:eastAsia="Arial" w:hAnsi="Arial" w:cs="Arial"/>
          <w:b/>
        </w:rPr>
      </w:pPr>
    </w:p>
    <w:p w14:paraId="2C37A393" w14:textId="77777777" w:rsidR="00DE3E35" w:rsidRDefault="00DE3E35" w:rsidP="00B85ED1">
      <w:pPr>
        <w:spacing w:line="480" w:lineRule="auto"/>
        <w:jc w:val="both"/>
        <w:rPr>
          <w:rFonts w:ascii="Arial" w:eastAsia="Arial" w:hAnsi="Arial" w:cs="Arial"/>
          <w:b/>
        </w:rPr>
      </w:pPr>
    </w:p>
    <w:p w14:paraId="5DEA0058" w14:textId="77777777" w:rsidR="00DE3E35" w:rsidRDefault="00DE3E35" w:rsidP="00B85ED1">
      <w:pPr>
        <w:spacing w:line="480" w:lineRule="auto"/>
        <w:jc w:val="both"/>
        <w:rPr>
          <w:rFonts w:ascii="Arial" w:eastAsia="Arial" w:hAnsi="Arial" w:cs="Arial"/>
          <w:b/>
        </w:rPr>
      </w:pPr>
    </w:p>
    <w:p w14:paraId="6C56B001" w14:textId="77777777" w:rsidR="00DE3E35" w:rsidRDefault="00DE3E35" w:rsidP="00B85ED1">
      <w:pPr>
        <w:spacing w:line="480" w:lineRule="auto"/>
        <w:jc w:val="both"/>
        <w:rPr>
          <w:rFonts w:ascii="Arial" w:eastAsia="Arial" w:hAnsi="Arial" w:cs="Arial"/>
          <w:b/>
        </w:rPr>
      </w:pPr>
    </w:p>
    <w:p w14:paraId="0F70DC91" w14:textId="77777777" w:rsidR="00DE3E35" w:rsidRDefault="00DE3E35" w:rsidP="00B85ED1">
      <w:pPr>
        <w:spacing w:line="480" w:lineRule="auto"/>
        <w:jc w:val="both"/>
        <w:rPr>
          <w:rFonts w:ascii="Arial" w:eastAsia="Arial" w:hAnsi="Arial" w:cs="Arial"/>
          <w:b/>
        </w:rPr>
      </w:pPr>
    </w:p>
    <w:p w14:paraId="32E21D50" w14:textId="77777777" w:rsidR="00DE3E35" w:rsidRDefault="00DE3E35" w:rsidP="00B85ED1">
      <w:pPr>
        <w:spacing w:line="480" w:lineRule="auto"/>
        <w:jc w:val="both"/>
        <w:rPr>
          <w:rFonts w:ascii="Arial" w:eastAsia="Arial" w:hAnsi="Arial" w:cs="Arial"/>
          <w:b/>
        </w:rPr>
      </w:pPr>
    </w:p>
    <w:p w14:paraId="308279E2" w14:textId="685A6BA3" w:rsidR="00B85ED1" w:rsidRDefault="00DE3E35" w:rsidP="00B85ED1">
      <w:pPr>
        <w:spacing w:line="480" w:lineRule="auto"/>
        <w:jc w:val="both"/>
        <w:rPr>
          <w:rFonts w:ascii="Arial" w:eastAsia="Arial" w:hAnsi="Arial" w:cs="Arial"/>
        </w:rPr>
      </w:pPr>
      <w:bookmarkStart w:id="3" w:name="_Hlk109142796"/>
      <w:r>
        <w:rPr>
          <w:rFonts w:ascii="Arial" w:eastAsia="Arial" w:hAnsi="Arial" w:cs="Arial"/>
          <w:b/>
        </w:rPr>
        <w:t xml:space="preserve">Text </w:t>
      </w:r>
      <w:r w:rsidR="00B8792A">
        <w:rPr>
          <w:rFonts w:ascii="Arial" w:eastAsia="Arial" w:hAnsi="Arial" w:cs="Arial"/>
          <w:b/>
        </w:rPr>
        <w:t>B:</w:t>
      </w:r>
      <w:r w:rsidR="00B85ED1">
        <w:rPr>
          <w:rFonts w:ascii="Arial" w:eastAsia="Arial" w:hAnsi="Arial" w:cs="Arial"/>
        </w:rPr>
        <w:t xml:space="preserve"> </w:t>
      </w:r>
      <w:r w:rsidR="00B85ED1">
        <w:rPr>
          <w:rFonts w:ascii="Arial" w:eastAsia="Arial" w:hAnsi="Arial" w:cs="Arial"/>
          <w:b/>
        </w:rPr>
        <w:t xml:space="preserve">Lineages of the </w:t>
      </w:r>
      <w:r w:rsidR="00B85ED1">
        <w:rPr>
          <w:rFonts w:ascii="Arial" w:eastAsia="Arial" w:hAnsi="Arial" w:cs="Arial"/>
          <w:b/>
          <w:i/>
        </w:rPr>
        <w:t xml:space="preserve">M. tuberculosis </w:t>
      </w:r>
      <w:r w:rsidR="00B85ED1">
        <w:rPr>
          <w:rFonts w:ascii="Arial" w:eastAsia="Arial" w:hAnsi="Arial" w:cs="Arial"/>
          <w:b/>
        </w:rPr>
        <w:t>isolates of the compendium.</w:t>
      </w:r>
    </w:p>
    <w:bookmarkEnd w:id="3"/>
    <w:p w14:paraId="188AA587" w14:textId="77777777" w:rsidR="00B85ED1" w:rsidRDefault="00B85ED1" w:rsidP="00B85ED1">
      <w:pPr>
        <w:spacing w:line="480" w:lineRule="auto"/>
        <w:jc w:val="both"/>
      </w:pPr>
    </w:p>
    <w:p w14:paraId="19FCD807" w14:textId="77777777" w:rsidR="00B85ED1" w:rsidRDefault="00B85ED1" w:rsidP="00B85ED1">
      <w:pPr>
        <w:spacing w:line="480" w:lineRule="auto"/>
        <w:ind w:firstLine="720"/>
        <w:jc w:val="both"/>
        <w:rPr>
          <w:rFonts w:ascii="Arial" w:eastAsia="Arial" w:hAnsi="Arial" w:cs="Arial"/>
        </w:rPr>
      </w:pPr>
      <w:r>
        <w:rPr>
          <w:rFonts w:ascii="Arial" w:eastAsia="Arial" w:hAnsi="Arial" w:cs="Arial"/>
        </w:rPr>
        <w:t>Isolates of the ancient Indo-oceanic lineage/L1 (</w:t>
      </w:r>
      <w:r>
        <w:rPr>
          <w:rFonts w:ascii="Arial" w:eastAsia="Arial" w:hAnsi="Arial" w:cs="Arial"/>
          <w:i/>
        </w:rPr>
        <w:t xml:space="preserve">n </w:t>
      </w:r>
      <w:r>
        <w:rPr>
          <w:rFonts w:ascii="Arial" w:eastAsia="Arial" w:hAnsi="Arial" w:cs="Arial"/>
        </w:rPr>
        <w:t>= 1,150) were mostly contributed by India (</w:t>
      </w:r>
      <w:r>
        <w:rPr>
          <w:rFonts w:ascii="Arial" w:eastAsia="Arial" w:hAnsi="Arial" w:cs="Arial"/>
          <w:i/>
        </w:rPr>
        <w:t xml:space="preserve">n </w:t>
      </w:r>
      <w:r>
        <w:rPr>
          <w:rFonts w:ascii="Arial" w:eastAsia="Arial" w:hAnsi="Arial" w:cs="Arial"/>
        </w:rPr>
        <w:t>= 676 isolates) and Vietnam (</w:t>
      </w:r>
      <w:r>
        <w:rPr>
          <w:rFonts w:ascii="Arial" w:eastAsia="Arial" w:hAnsi="Arial" w:cs="Arial"/>
          <w:i/>
        </w:rPr>
        <w:t xml:space="preserve">n </w:t>
      </w:r>
      <w:r>
        <w:rPr>
          <w:rFonts w:ascii="Arial" w:eastAsia="Arial" w:hAnsi="Arial" w:cs="Arial"/>
        </w:rPr>
        <w:t xml:space="preserve">= 283 isolates). 85% of the L1 Indian isolates belong to sub-lineages 1.1.2 and 1.2.2 while 66% of the Vietnamese isolates are sub-lineage 1.1.1.1. No L1 isolates were contributed by 10 of the 23 countries in this study with only 2 isolates collected in South America (one each in Brazil and Peru). </w:t>
      </w:r>
    </w:p>
    <w:p w14:paraId="13F84FED" w14:textId="77777777" w:rsidR="00B85ED1" w:rsidRDefault="00B85ED1" w:rsidP="00B85ED1">
      <w:pPr>
        <w:spacing w:line="480" w:lineRule="auto"/>
        <w:ind w:firstLine="720"/>
        <w:jc w:val="both"/>
        <w:rPr>
          <w:rFonts w:ascii="Arial" w:eastAsia="Arial" w:hAnsi="Arial" w:cs="Arial"/>
        </w:rPr>
      </w:pPr>
    </w:p>
    <w:p w14:paraId="381EE03C" w14:textId="588F9748" w:rsidR="00B85ED1" w:rsidRDefault="00B85ED1" w:rsidP="00B85ED1">
      <w:pPr>
        <w:spacing w:line="480" w:lineRule="auto"/>
        <w:ind w:firstLine="720"/>
        <w:jc w:val="both"/>
        <w:rPr>
          <w:rFonts w:ascii="Arial" w:eastAsia="Arial" w:hAnsi="Arial" w:cs="Arial"/>
        </w:rPr>
      </w:pPr>
      <w:r>
        <w:rPr>
          <w:rFonts w:ascii="Arial" w:eastAsia="Arial" w:hAnsi="Arial" w:cs="Arial"/>
        </w:rPr>
        <w:t>There are 5,598 L2 (East Asian) isolates, making it the second largest group in the dataset. L2 was found most prevalent in Asia and Europe with the largest proportion found amongst isolates contributed by China (</w:t>
      </w:r>
      <w:r>
        <w:rPr>
          <w:rFonts w:ascii="Arial" w:eastAsia="Arial" w:hAnsi="Arial" w:cs="Arial"/>
          <w:i/>
        </w:rPr>
        <w:t>n</w:t>
      </w:r>
      <w:r>
        <w:rPr>
          <w:rFonts w:ascii="Arial" w:eastAsia="Arial" w:hAnsi="Arial" w:cs="Arial"/>
        </w:rPr>
        <w:t xml:space="preserve"> = 722, 64% of isolates) and India (</w:t>
      </w:r>
      <w:r>
        <w:rPr>
          <w:rFonts w:ascii="Arial" w:eastAsia="Arial" w:hAnsi="Arial" w:cs="Arial"/>
          <w:i/>
        </w:rPr>
        <w:t>n</w:t>
      </w:r>
      <w:r>
        <w:rPr>
          <w:rFonts w:ascii="Arial" w:eastAsia="Arial" w:hAnsi="Arial" w:cs="Arial"/>
        </w:rPr>
        <w:t xml:space="preserve"> = 1,573, 39% of isolates). Sub-lineages 2.2 and 2.2.7 dominate the L2 isolates (</w:t>
      </w:r>
      <w:r>
        <w:rPr>
          <w:rFonts w:ascii="Arial" w:eastAsia="Arial" w:hAnsi="Arial" w:cs="Arial"/>
          <w:i/>
        </w:rPr>
        <w:t>n</w:t>
      </w:r>
      <w:r>
        <w:rPr>
          <w:rFonts w:ascii="Arial" w:eastAsia="Arial" w:hAnsi="Arial" w:cs="Arial"/>
        </w:rPr>
        <w:t xml:space="preserve"> = 1,421 and 1,249 respectively); 2.2 was found mostly amongst Peruvian and South </w:t>
      </w:r>
      <w:r>
        <w:rPr>
          <w:rFonts w:ascii="Arial" w:eastAsia="Arial" w:hAnsi="Arial" w:cs="Arial"/>
        </w:rPr>
        <w:lastRenderedPageBreak/>
        <w:t>African isolates (</w:t>
      </w:r>
      <w:r>
        <w:rPr>
          <w:rFonts w:ascii="Arial" w:eastAsia="Arial" w:hAnsi="Arial" w:cs="Arial"/>
          <w:i/>
        </w:rPr>
        <w:t>n</w:t>
      </w:r>
      <w:r>
        <w:rPr>
          <w:rFonts w:ascii="Arial" w:eastAsia="Arial" w:hAnsi="Arial" w:cs="Arial"/>
        </w:rPr>
        <w:t xml:space="preserve"> = 231 and 161 respectively) apart from those contributed by the Asian countries of Vietnam (</w:t>
      </w:r>
      <w:r>
        <w:rPr>
          <w:rFonts w:ascii="Arial" w:eastAsia="Arial" w:hAnsi="Arial" w:cs="Arial"/>
          <w:i/>
        </w:rPr>
        <w:t>n</w:t>
      </w:r>
      <w:r>
        <w:rPr>
          <w:rFonts w:ascii="Arial" w:eastAsia="Arial" w:hAnsi="Arial" w:cs="Arial"/>
        </w:rPr>
        <w:t xml:space="preserve"> = 271), China (</w:t>
      </w:r>
      <w:r>
        <w:rPr>
          <w:rFonts w:ascii="Arial" w:eastAsia="Arial" w:hAnsi="Arial" w:cs="Arial"/>
          <w:i/>
        </w:rPr>
        <w:t>n</w:t>
      </w:r>
      <w:r>
        <w:rPr>
          <w:rFonts w:ascii="Arial" w:eastAsia="Arial" w:hAnsi="Arial" w:cs="Arial"/>
        </w:rPr>
        <w:t xml:space="preserve"> = 284) and India (</w:t>
      </w:r>
      <w:r>
        <w:rPr>
          <w:rFonts w:ascii="Arial" w:eastAsia="Arial" w:hAnsi="Arial" w:cs="Arial"/>
          <w:i/>
        </w:rPr>
        <w:t>n</w:t>
      </w:r>
      <w:r>
        <w:rPr>
          <w:rFonts w:ascii="Arial" w:eastAsia="Arial" w:hAnsi="Arial" w:cs="Arial"/>
        </w:rPr>
        <w:t xml:space="preserve"> = 272), while 85% of sub-lineage 2.2.7 isolates were contributed by South Africa (</w:t>
      </w:r>
      <w:r>
        <w:rPr>
          <w:rFonts w:ascii="Arial" w:eastAsia="Arial" w:hAnsi="Arial" w:cs="Arial"/>
          <w:i/>
        </w:rPr>
        <w:t>n</w:t>
      </w:r>
      <w:r>
        <w:rPr>
          <w:rFonts w:ascii="Arial" w:eastAsia="Arial" w:hAnsi="Arial" w:cs="Arial"/>
        </w:rPr>
        <w:t xml:space="preserve"> = 206), Vietnam (</w:t>
      </w:r>
      <w:r>
        <w:rPr>
          <w:rFonts w:ascii="Arial" w:eastAsia="Arial" w:hAnsi="Arial" w:cs="Arial"/>
          <w:i/>
        </w:rPr>
        <w:t>n</w:t>
      </w:r>
      <w:r>
        <w:rPr>
          <w:rFonts w:ascii="Arial" w:eastAsia="Arial" w:hAnsi="Arial" w:cs="Arial"/>
        </w:rPr>
        <w:t xml:space="preserve"> = 164) and India (</w:t>
      </w:r>
      <w:r>
        <w:rPr>
          <w:rFonts w:ascii="Arial" w:eastAsia="Arial" w:hAnsi="Arial" w:cs="Arial"/>
          <w:i/>
        </w:rPr>
        <w:t>n</w:t>
      </w:r>
      <w:r>
        <w:rPr>
          <w:rFonts w:ascii="Arial" w:eastAsia="Arial" w:hAnsi="Arial" w:cs="Arial"/>
        </w:rPr>
        <w:t xml:space="preserve"> = 691).  70% of sub-lineage 2.2.1 originated from South Africa (10% of isolates found here) and has recently been associated with lower transmission rates </w:t>
      </w:r>
      <w:r>
        <w:rPr>
          <w:rFonts w:ascii="Arial" w:eastAsia="Arial" w:hAnsi="Arial" w:cs="Arial"/>
          <w:color w:val="000000"/>
        </w:rPr>
        <w:t>[</w:t>
      </w:r>
      <w:r w:rsidR="009C5699">
        <w:rPr>
          <w:rFonts w:ascii="Arial" w:eastAsia="Arial" w:hAnsi="Arial" w:cs="Arial"/>
          <w:color w:val="000000"/>
        </w:rPr>
        <w:t>1</w:t>
      </w:r>
      <w:r>
        <w:rPr>
          <w:rFonts w:ascii="Arial" w:eastAsia="Arial" w:hAnsi="Arial" w:cs="Arial"/>
          <w:color w:val="000000"/>
        </w:rPr>
        <w:t>]</w:t>
      </w:r>
      <w:r>
        <w:rPr>
          <w:rFonts w:ascii="Arial" w:eastAsia="Arial" w:hAnsi="Arial" w:cs="Arial"/>
        </w:rPr>
        <w:t xml:space="preserve">. Lastly, 86% and 72% of isolates contributed by Kyrgyzstan and Turkmenistan respectively belong to L2 with sub-lineage 2.2.10 dominating (16/24 and 75/86 isolates for both countries respectively). 2.2.10 has been previously described as restricted to Central Asia and this is reflected in the compendium </w:t>
      </w:r>
      <w:r>
        <w:rPr>
          <w:rFonts w:ascii="Arial" w:eastAsia="Arial" w:hAnsi="Arial" w:cs="Arial"/>
          <w:color w:val="000000"/>
        </w:rPr>
        <w:t>[</w:t>
      </w:r>
      <w:r w:rsidR="009C5699">
        <w:rPr>
          <w:rFonts w:ascii="Arial" w:eastAsia="Arial" w:hAnsi="Arial" w:cs="Arial"/>
          <w:color w:val="000000"/>
        </w:rPr>
        <w:t>2</w:t>
      </w:r>
      <w:r>
        <w:rPr>
          <w:rFonts w:ascii="Arial" w:eastAsia="Arial" w:hAnsi="Arial" w:cs="Arial"/>
          <w:color w:val="000000"/>
        </w:rPr>
        <w:t>]</w:t>
      </w:r>
      <w:r>
        <w:rPr>
          <w:rFonts w:ascii="Arial" w:eastAsia="Arial" w:hAnsi="Arial" w:cs="Arial"/>
        </w:rPr>
        <w:t>.</w:t>
      </w:r>
    </w:p>
    <w:p w14:paraId="138D2CED" w14:textId="77777777" w:rsidR="00B85ED1" w:rsidRDefault="00B85ED1" w:rsidP="00B85ED1">
      <w:pPr>
        <w:spacing w:line="480" w:lineRule="auto"/>
        <w:ind w:firstLine="720"/>
        <w:jc w:val="both"/>
        <w:rPr>
          <w:rFonts w:ascii="Arial" w:eastAsia="Arial" w:hAnsi="Arial" w:cs="Arial"/>
        </w:rPr>
      </w:pPr>
    </w:p>
    <w:p w14:paraId="2A012C62" w14:textId="62C7F40D" w:rsidR="00B85ED1" w:rsidRDefault="00B85ED1" w:rsidP="00B85ED1">
      <w:pPr>
        <w:spacing w:line="480" w:lineRule="auto"/>
        <w:ind w:firstLine="720"/>
        <w:jc w:val="both"/>
        <w:rPr>
          <w:rFonts w:ascii="Arial" w:eastAsia="Arial" w:hAnsi="Arial" w:cs="Arial"/>
          <w:highlight w:val="green"/>
        </w:rPr>
      </w:pPr>
      <w:r>
        <w:rPr>
          <w:rFonts w:ascii="Arial" w:eastAsia="Arial" w:hAnsi="Arial" w:cs="Arial"/>
        </w:rPr>
        <w:t xml:space="preserve">The majority (1184/1850, 65%) of L3 (East African/Indian) isolates were contributed by India, followed by 19.6% (363/1850) isolates from Pakistan. L3 is typically under-sampled and under-studied in current databases and biobanks in comparison to L2 and L4; the L3 isolates in this study are the largest collected to date in a single study </w:t>
      </w:r>
      <w:r>
        <w:rPr>
          <w:rFonts w:ascii="Arial" w:eastAsia="Arial" w:hAnsi="Arial" w:cs="Arial"/>
          <w:color w:val="000000"/>
        </w:rPr>
        <w:t>[</w:t>
      </w:r>
      <w:r w:rsidR="009C5699">
        <w:rPr>
          <w:rFonts w:ascii="Arial" w:eastAsia="Arial" w:hAnsi="Arial" w:cs="Arial"/>
          <w:color w:val="000000"/>
        </w:rPr>
        <w:t>3</w:t>
      </w:r>
      <w:r>
        <w:rPr>
          <w:rFonts w:ascii="Arial" w:eastAsia="Arial" w:hAnsi="Arial" w:cs="Arial"/>
          <w:color w:val="000000"/>
        </w:rPr>
        <w:t>]</w:t>
      </w:r>
      <w:r>
        <w:rPr>
          <w:rFonts w:ascii="Arial" w:eastAsia="Arial" w:hAnsi="Arial" w:cs="Arial"/>
        </w:rPr>
        <w:t xml:space="preserve">. </w:t>
      </w:r>
    </w:p>
    <w:p w14:paraId="0A106C7E" w14:textId="77777777" w:rsidR="00B85ED1" w:rsidRDefault="00B85ED1" w:rsidP="00B85ED1">
      <w:pPr>
        <w:spacing w:line="480" w:lineRule="auto"/>
        <w:ind w:firstLine="720"/>
        <w:jc w:val="both"/>
      </w:pPr>
    </w:p>
    <w:p w14:paraId="331EDCCA" w14:textId="77777777" w:rsidR="00B85ED1" w:rsidRDefault="00B85ED1" w:rsidP="00B85ED1">
      <w:pPr>
        <w:spacing w:line="480" w:lineRule="auto"/>
        <w:ind w:firstLine="720"/>
        <w:jc w:val="both"/>
        <w:rPr>
          <w:rFonts w:ascii="Arial" w:eastAsia="Arial" w:hAnsi="Arial" w:cs="Arial"/>
        </w:rPr>
      </w:pPr>
      <w:r>
        <w:rPr>
          <w:rFonts w:ascii="Arial" w:eastAsia="Arial" w:hAnsi="Arial" w:cs="Arial"/>
        </w:rPr>
        <w:t>L4 (Euro-American) is the largest lineage group in the compendium (</w:t>
      </w:r>
      <w:r>
        <w:rPr>
          <w:rFonts w:ascii="Arial" w:eastAsia="Arial" w:hAnsi="Arial" w:cs="Arial"/>
          <w:i/>
        </w:rPr>
        <w:t>n</w:t>
      </w:r>
      <w:r>
        <w:rPr>
          <w:rFonts w:ascii="Arial" w:eastAsia="Arial" w:hAnsi="Arial" w:cs="Arial"/>
        </w:rPr>
        <w:t xml:space="preserve"> = 6,572). Isolates donated from Peru dominate; 87% of all L4 isolates are Peruvian with 4.1.2.1 and 4.3.3 being the most prevalent sub-lineages (24% and 22% respectively). There are 34 different L4 sub-lineages in the dataset, making L4 the most diverse in comparison to the other lineage groupings. </w:t>
      </w:r>
    </w:p>
    <w:p w14:paraId="42090201" w14:textId="77777777" w:rsidR="00B85ED1" w:rsidRDefault="00B85ED1" w:rsidP="00B85ED1">
      <w:pPr>
        <w:spacing w:line="480" w:lineRule="auto"/>
        <w:jc w:val="both"/>
        <w:rPr>
          <w:rFonts w:ascii="Arial" w:eastAsia="Arial" w:hAnsi="Arial" w:cs="Arial"/>
        </w:rPr>
      </w:pPr>
    </w:p>
    <w:p w14:paraId="6E9ECB49" w14:textId="77777777" w:rsidR="00B85ED1" w:rsidRDefault="00B85ED1" w:rsidP="00B85ED1">
      <w:pPr>
        <w:spacing w:line="480" w:lineRule="auto"/>
        <w:ind w:firstLine="720"/>
        <w:jc w:val="both"/>
        <w:rPr>
          <w:rFonts w:ascii="Arial" w:eastAsia="Arial" w:hAnsi="Arial" w:cs="Arial"/>
        </w:rPr>
      </w:pPr>
      <w:r>
        <w:rPr>
          <w:rFonts w:ascii="Arial" w:eastAsia="Arial" w:hAnsi="Arial" w:cs="Arial"/>
        </w:rPr>
        <w:t>There were no L5 isolates found in the compendium and only 6 L6 isolates were identified. Animal-restricted pathogenic mycobacterial isolates are also rare in the compendium; only 16 cases were identified (</w:t>
      </w:r>
      <w:r>
        <w:rPr>
          <w:rFonts w:ascii="Arial" w:eastAsia="Arial" w:hAnsi="Arial" w:cs="Arial"/>
          <w:i/>
        </w:rPr>
        <w:t>n</w:t>
      </w:r>
      <w:r>
        <w:rPr>
          <w:rFonts w:ascii="Arial" w:eastAsia="Arial" w:hAnsi="Arial" w:cs="Arial"/>
        </w:rPr>
        <w:t xml:space="preserve"> = 15 </w:t>
      </w:r>
      <w:r>
        <w:rPr>
          <w:rFonts w:ascii="Arial" w:eastAsia="Arial" w:hAnsi="Arial" w:cs="Arial"/>
          <w:i/>
        </w:rPr>
        <w:t xml:space="preserve">M. </w:t>
      </w:r>
      <w:proofErr w:type="spellStart"/>
      <w:r>
        <w:rPr>
          <w:rFonts w:ascii="Arial" w:eastAsia="Arial" w:hAnsi="Arial" w:cs="Arial"/>
          <w:i/>
        </w:rPr>
        <w:t>bovis</w:t>
      </w:r>
      <w:proofErr w:type="spellEnd"/>
      <w:r>
        <w:rPr>
          <w:rFonts w:ascii="Arial" w:eastAsia="Arial" w:hAnsi="Arial" w:cs="Arial"/>
          <w:i/>
        </w:rPr>
        <w:t xml:space="preserve"> </w:t>
      </w:r>
      <w:r>
        <w:rPr>
          <w:rFonts w:ascii="Arial" w:eastAsia="Arial" w:hAnsi="Arial" w:cs="Arial"/>
        </w:rPr>
        <w:t xml:space="preserve">and </w:t>
      </w:r>
      <w:r>
        <w:rPr>
          <w:rFonts w:ascii="Arial" w:eastAsia="Arial" w:hAnsi="Arial" w:cs="Arial"/>
          <w:i/>
        </w:rPr>
        <w:t xml:space="preserve">n </w:t>
      </w:r>
      <w:r>
        <w:rPr>
          <w:rFonts w:ascii="Arial" w:eastAsia="Arial" w:hAnsi="Arial" w:cs="Arial"/>
        </w:rPr>
        <w:t xml:space="preserve">= 1 </w:t>
      </w:r>
      <w:r>
        <w:rPr>
          <w:rFonts w:ascii="Arial" w:eastAsia="Arial" w:hAnsi="Arial" w:cs="Arial"/>
          <w:i/>
        </w:rPr>
        <w:t xml:space="preserve">M. </w:t>
      </w:r>
      <w:proofErr w:type="spellStart"/>
      <w:r>
        <w:rPr>
          <w:rFonts w:ascii="Arial" w:eastAsia="Arial" w:hAnsi="Arial" w:cs="Arial"/>
          <w:i/>
        </w:rPr>
        <w:t>caprae</w:t>
      </w:r>
      <w:proofErr w:type="spellEnd"/>
      <w:r>
        <w:rPr>
          <w:rFonts w:ascii="Arial" w:eastAsia="Arial" w:hAnsi="Arial" w:cs="Arial"/>
        </w:rPr>
        <w:t>).</w:t>
      </w:r>
    </w:p>
    <w:p w14:paraId="5CE99113" w14:textId="77777777" w:rsidR="00B85ED1" w:rsidRDefault="00B85ED1" w:rsidP="00B85ED1">
      <w:pPr>
        <w:spacing w:line="276" w:lineRule="auto"/>
        <w:jc w:val="both"/>
      </w:pPr>
    </w:p>
    <w:p w14:paraId="04603509" w14:textId="77777777" w:rsidR="00B85ED1" w:rsidRDefault="00B85ED1" w:rsidP="00B85ED1">
      <w:pPr>
        <w:spacing w:line="276" w:lineRule="auto"/>
        <w:jc w:val="both"/>
      </w:pPr>
    </w:p>
    <w:p w14:paraId="79DF583B" w14:textId="77777777" w:rsidR="00B85ED1" w:rsidRDefault="00B85ED1" w:rsidP="00B85ED1">
      <w:pPr>
        <w:spacing w:line="276" w:lineRule="auto"/>
        <w:jc w:val="both"/>
      </w:pPr>
    </w:p>
    <w:p w14:paraId="0848D7F5" w14:textId="77777777" w:rsidR="00B85ED1" w:rsidRDefault="00B85ED1" w:rsidP="00B85ED1">
      <w:pPr>
        <w:spacing w:line="276" w:lineRule="auto"/>
        <w:jc w:val="both"/>
      </w:pPr>
    </w:p>
    <w:p w14:paraId="6D9183AE" w14:textId="77777777" w:rsidR="00B85ED1" w:rsidRDefault="00B85ED1" w:rsidP="00B85ED1">
      <w:pPr>
        <w:spacing w:line="276" w:lineRule="auto"/>
        <w:jc w:val="both"/>
      </w:pPr>
    </w:p>
    <w:p w14:paraId="02759477" w14:textId="362D8DE5" w:rsidR="00B85ED1" w:rsidRDefault="00B85ED1" w:rsidP="00B85ED1">
      <w:pPr>
        <w:spacing w:line="276" w:lineRule="auto"/>
        <w:jc w:val="both"/>
        <w:rPr>
          <w:rFonts w:ascii="Arial" w:eastAsia="Arial" w:hAnsi="Arial" w:cs="Arial"/>
          <w:b/>
        </w:rPr>
      </w:pPr>
      <w:bookmarkStart w:id="4" w:name="_Hlk109142665"/>
      <w:r>
        <w:rPr>
          <w:rFonts w:ascii="Arial" w:eastAsia="Arial" w:hAnsi="Arial" w:cs="Arial"/>
          <w:b/>
        </w:rPr>
        <w:t xml:space="preserve">Table </w:t>
      </w:r>
      <w:r w:rsidR="00B8792A">
        <w:rPr>
          <w:rFonts w:ascii="Arial" w:eastAsia="Arial" w:hAnsi="Arial" w:cs="Arial"/>
          <w:b/>
        </w:rPr>
        <w:t>A</w:t>
      </w:r>
      <w:r>
        <w:rPr>
          <w:rFonts w:ascii="Arial" w:eastAsia="Arial" w:hAnsi="Arial" w:cs="Arial"/>
          <w:b/>
        </w:rPr>
        <w:t>: Acronyms used in this manuscript</w:t>
      </w:r>
    </w:p>
    <w:bookmarkEnd w:id="4" w:displacedByCustomXml="next"/>
    <w:sdt>
      <w:sdtPr>
        <w:tag w:val="goog_rdk_229"/>
        <w:id w:val="933248448"/>
      </w:sdtPr>
      <w:sdtContent>
        <w:p w14:paraId="73CD3C38" w14:textId="77777777" w:rsidR="00B85ED1" w:rsidRDefault="00775F70" w:rsidP="00B85ED1">
          <w:pPr>
            <w:spacing w:line="276" w:lineRule="auto"/>
            <w:jc w:val="both"/>
          </w:pPr>
          <w:sdt>
            <w:sdtPr>
              <w:tag w:val="goog_rdk_228"/>
              <w:id w:val="-2033634858"/>
            </w:sdtPr>
            <w:sdtContent/>
          </w:sdt>
        </w:p>
      </w:sdtContent>
    </w:sdt>
    <w:tbl>
      <w:tblPr>
        <w:tblStyle w:val="a4"/>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sdt>
        <w:sdtPr>
          <w:tag w:val="goog_rdk_230"/>
          <w:id w:val="-357197505"/>
        </w:sdtPr>
        <w:sdtContent>
          <w:tr w:rsidR="00B85ED1" w14:paraId="602C8EB1" w14:textId="77777777" w:rsidTr="00775F70">
            <w:tc>
              <w:tcPr>
                <w:tcW w:w="4514" w:type="dxa"/>
                <w:shd w:val="clear" w:color="auto" w:fill="auto"/>
                <w:tcMar>
                  <w:top w:w="100" w:type="dxa"/>
                  <w:left w:w="100" w:type="dxa"/>
                  <w:bottom w:w="100" w:type="dxa"/>
                  <w:right w:w="100" w:type="dxa"/>
                </w:tcMar>
              </w:tcPr>
              <w:sdt>
                <w:sdtPr>
                  <w:tag w:val="goog_rdk_232"/>
                  <w:id w:val="357166716"/>
                </w:sdtPr>
                <w:sdtContent>
                  <w:p w14:paraId="238C29E2" w14:textId="77777777" w:rsidR="00B85ED1" w:rsidRDefault="00775F70" w:rsidP="00775F70">
                    <w:pPr>
                      <w:widowControl w:val="0"/>
                      <w:pBdr>
                        <w:top w:val="nil"/>
                        <w:left w:val="nil"/>
                        <w:bottom w:val="nil"/>
                        <w:right w:val="nil"/>
                        <w:between w:val="nil"/>
                      </w:pBdr>
                      <w:jc w:val="center"/>
                    </w:pPr>
                    <w:sdt>
                      <w:sdtPr>
                        <w:tag w:val="goog_rdk_231"/>
                        <w:id w:val="862865512"/>
                      </w:sdtPr>
                      <w:sdtContent>
                        <w:r w:rsidR="00B85ED1">
                          <w:t>ACRONYM</w:t>
                        </w:r>
                      </w:sdtContent>
                    </w:sdt>
                  </w:p>
                </w:sdtContent>
              </w:sdt>
            </w:tc>
            <w:tc>
              <w:tcPr>
                <w:tcW w:w="4514" w:type="dxa"/>
                <w:shd w:val="clear" w:color="auto" w:fill="auto"/>
                <w:tcMar>
                  <w:top w:w="100" w:type="dxa"/>
                  <w:left w:w="100" w:type="dxa"/>
                  <w:bottom w:w="100" w:type="dxa"/>
                  <w:right w:w="100" w:type="dxa"/>
                </w:tcMar>
              </w:tcPr>
              <w:sdt>
                <w:sdtPr>
                  <w:tag w:val="goog_rdk_234"/>
                  <w:id w:val="502787008"/>
                </w:sdtPr>
                <w:sdtContent>
                  <w:p w14:paraId="532F7F1E" w14:textId="77777777" w:rsidR="00B85ED1" w:rsidRDefault="00775F70" w:rsidP="00775F70">
                    <w:pPr>
                      <w:widowControl w:val="0"/>
                      <w:pBdr>
                        <w:top w:val="nil"/>
                        <w:left w:val="nil"/>
                        <w:bottom w:val="nil"/>
                        <w:right w:val="nil"/>
                        <w:between w:val="nil"/>
                      </w:pBdr>
                      <w:jc w:val="center"/>
                    </w:pPr>
                    <w:sdt>
                      <w:sdtPr>
                        <w:tag w:val="goog_rdk_233"/>
                        <w:id w:val="-2081365320"/>
                      </w:sdtPr>
                      <w:sdtContent>
                        <w:r w:rsidR="00B85ED1">
                          <w:t>EXPLANATION</w:t>
                        </w:r>
                      </w:sdtContent>
                    </w:sdt>
                  </w:p>
                </w:sdtContent>
              </w:sdt>
            </w:tc>
          </w:tr>
        </w:sdtContent>
      </w:sdt>
      <w:sdt>
        <w:sdtPr>
          <w:tag w:val="goog_rdk_235"/>
          <w:id w:val="1163970454"/>
        </w:sdtPr>
        <w:sdtContent>
          <w:tr w:rsidR="00B85ED1" w14:paraId="12E99198" w14:textId="77777777" w:rsidTr="00775F70">
            <w:tc>
              <w:tcPr>
                <w:tcW w:w="4514" w:type="dxa"/>
                <w:shd w:val="clear" w:color="auto" w:fill="auto"/>
                <w:tcMar>
                  <w:top w:w="100" w:type="dxa"/>
                  <w:left w:w="100" w:type="dxa"/>
                  <w:bottom w:w="100" w:type="dxa"/>
                  <w:right w:w="100" w:type="dxa"/>
                </w:tcMar>
              </w:tcPr>
              <w:sdt>
                <w:sdtPr>
                  <w:tag w:val="goog_rdk_237"/>
                  <w:id w:val="1225030546"/>
                </w:sdtPr>
                <w:sdtContent>
                  <w:p w14:paraId="286B129D" w14:textId="77777777" w:rsidR="00B85ED1" w:rsidRDefault="00775F70" w:rsidP="00775F70">
                    <w:pPr>
                      <w:widowControl w:val="0"/>
                      <w:pBdr>
                        <w:top w:val="nil"/>
                        <w:left w:val="nil"/>
                        <w:bottom w:val="nil"/>
                        <w:right w:val="nil"/>
                        <w:between w:val="nil"/>
                      </w:pBdr>
                    </w:pPr>
                    <w:sdt>
                      <w:sdtPr>
                        <w:tag w:val="goog_rdk_236"/>
                        <w:id w:val="1835568836"/>
                      </w:sdtPr>
                      <w:sdtContent>
                        <w:r w:rsidR="00B85ED1">
                          <w:t>AMI</w:t>
                        </w:r>
                      </w:sdtContent>
                    </w:sdt>
                  </w:p>
                </w:sdtContent>
              </w:sdt>
            </w:tc>
            <w:tc>
              <w:tcPr>
                <w:tcW w:w="4514" w:type="dxa"/>
                <w:shd w:val="clear" w:color="auto" w:fill="auto"/>
                <w:tcMar>
                  <w:top w:w="100" w:type="dxa"/>
                  <w:left w:w="100" w:type="dxa"/>
                  <w:bottom w:w="100" w:type="dxa"/>
                  <w:right w:w="100" w:type="dxa"/>
                </w:tcMar>
              </w:tcPr>
              <w:sdt>
                <w:sdtPr>
                  <w:tag w:val="goog_rdk_239"/>
                  <w:id w:val="-778632756"/>
                </w:sdtPr>
                <w:sdtContent>
                  <w:p w14:paraId="2EB5E39C" w14:textId="77777777" w:rsidR="00B85ED1" w:rsidRDefault="00775F70" w:rsidP="00775F70">
                    <w:pPr>
                      <w:widowControl w:val="0"/>
                      <w:pBdr>
                        <w:top w:val="nil"/>
                        <w:left w:val="nil"/>
                        <w:bottom w:val="nil"/>
                        <w:right w:val="nil"/>
                        <w:between w:val="nil"/>
                      </w:pBdr>
                    </w:pPr>
                    <w:sdt>
                      <w:sdtPr>
                        <w:tag w:val="goog_rdk_238"/>
                        <w:id w:val="-295063042"/>
                      </w:sdtPr>
                      <w:sdtContent>
                        <w:r w:rsidR="00B85ED1">
                          <w:t>Amikacin</w:t>
                        </w:r>
                      </w:sdtContent>
                    </w:sdt>
                  </w:p>
                </w:sdtContent>
              </w:sdt>
            </w:tc>
          </w:tr>
        </w:sdtContent>
      </w:sdt>
      <w:sdt>
        <w:sdtPr>
          <w:tag w:val="goog_rdk_240"/>
          <w:id w:val="-1335299607"/>
        </w:sdtPr>
        <w:sdtContent>
          <w:tr w:rsidR="00B85ED1" w14:paraId="3D6794C8" w14:textId="77777777" w:rsidTr="00775F70">
            <w:tc>
              <w:tcPr>
                <w:tcW w:w="4514" w:type="dxa"/>
                <w:shd w:val="clear" w:color="auto" w:fill="auto"/>
                <w:tcMar>
                  <w:top w:w="100" w:type="dxa"/>
                  <w:left w:w="100" w:type="dxa"/>
                  <w:bottom w:w="100" w:type="dxa"/>
                  <w:right w:w="100" w:type="dxa"/>
                </w:tcMar>
              </w:tcPr>
              <w:sdt>
                <w:sdtPr>
                  <w:tag w:val="goog_rdk_242"/>
                  <w:id w:val="194042826"/>
                </w:sdtPr>
                <w:sdtContent>
                  <w:p w14:paraId="2583375B" w14:textId="77777777" w:rsidR="00B85ED1" w:rsidRDefault="00775F70" w:rsidP="00775F70">
                    <w:pPr>
                      <w:widowControl w:val="0"/>
                      <w:pBdr>
                        <w:top w:val="nil"/>
                        <w:left w:val="nil"/>
                        <w:bottom w:val="nil"/>
                        <w:right w:val="nil"/>
                        <w:between w:val="nil"/>
                      </w:pBdr>
                    </w:pPr>
                    <w:sdt>
                      <w:sdtPr>
                        <w:tag w:val="goog_rdk_241"/>
                        <w:id w:val="557829798"/>
                      </w:sdtPr>
                      <w:sdtContent>
                        <w:r w:rsidR="00B85ED1">
                          <w:t>AMR</w:t>
                        </w:r>
                      </w:sdtContent>
                    </w:sdt>
                  </w:p>
                </w:sdtContent>
              </w:sdt>
            </w:tc>
            <w:tc>
              <w:tcPr>
                <w:tcW w:w="4514" w:type="dxa"/>
                <w:shd w:val="clear" w:color="auto" w:fill="auto"/>
                <w:tcMar>
                  <w:top w:w="100" w:type="dxa"/>
                  <w:left w:w="100" w:type="dxa"/>
                  <w:bottom w:w="100" w:type="dxa"/>
                  <w:right w:w="100" w:type="dxa"/>
                </w:tcMar>
              </w:tcPr>
              <w:sdt>
                <w:sdtPr>
                  <w:tag w:val="goog_rdk_244"/>
                  <w:id w:val="773679442"/>
                </w:sdtPr>
                <w:sdtContent>
                  <w:p w14:paraId="35EF6E4F" w14:textId="77777777" w:rsidR="00B85ED1" w:rsidRDefault="00775F70" w:rsidP="00775F70">
                    <w:pPr>
                      <w:widowControl w:val="0"/>
                      <w:pBdr>
                        <w:top w:val="nil"/>
                        <w:left w:val="nil"/>
                        <w:bottom w:val="nil"/>
                        <w:right w:val="nil"/>
                        <w:between w:val="nil"/>
                      </w:pBdr>
                    </w:pPr>
                    <w:sdt>
                      <w:sdtPr>
                        <w:tag w:val="goog_rdk_243"/>
                        <w:id w:val="1051347663"/>
                      </w:sdtPr>
                      <w:sdtContent>
                        <w:r w:rsidR="00B85ED1">
                          <w:t>Antimicrobial resistance</w:t>
                        </w:r>
                      </w:sdtContent>
                    </w:sdt>
                  </w:p>
                </w:sdtContent>
              </w:sdt>
            </w:tc>
          </w:tr>
        </w:sdtContent>
      </w:sdt>
      <w:sdt>
        <w:sdtPr>
          <w:tag w:val="goog_rdk_245"/>
          <w:id w:val="-593631070"/>
        </w:sdtPr>
        <w:sdtContent>
          <w:tr w:rsidR="00B85ED1" w14:paraId="31670C3E" w14:textId="77777777" w:rsidTr="00775F70">
            <w:tc>
              <w:tcPr>
                <w:tcW w:w="4514" w:type="dxa"/>
                <w:shd w:val="clear" w:color="auto" w:fill="auto"/>
                <w:tcMar>
                  <w:top w:w="100" w:type="dxa"/>
                  <w:left w:w="100" w:type="dxa"/>
                  <w:bottom w:w="100" w:type="dxa"/>
                  <w:right w:w="100" w:type="dxa"/>
                </w:tcMar>
              </w:tcPr>
              <w:sdt>
                <w:sdtPr>
                  <w:tag w:val="goog_rdk_247"/>
                  <w:id w:val="-55703746"/>
                </w:sdtPr>
                <w:sdtContent>
                  <w:p w14:paraId="49C38C74" w14:textId="77777777" w:rsidR="00B85ED1" w:rsidRDefault="00775F70" w:rsidP="00775F70">
                    <w:pPr>
                      <w:widowControl w:val="0"/>
                      <w:pBdr>
                        <w:top w:val="nil"/>
                        <w:left w:val="nil"/>
                        <w:bottom w:val="nil"/>
                        <w:right w:val="nil"/>
                        <w:between w:val="nil"/>
                      </w:pBdr>
                    </w:pPr>
                    <w:sdt>
                      <w:sdtPr>
                        <w:tag w:val="goog_rdk_246"/>
                        <w:id w:val="-467582806"/>
                      </w:sdtPr>
                      <w:sdtContent>
                        <w:r w:rsidR="00B85ED1">
                          <w:t>BDQ</w:t>
                        </w:r>
                      </w:sdtContent>
                    </w:sdt>
                  </w:p>
                </w:sdtContent>
              </w:sdt>
            </w:tc>
            <w:tc>
              <w:tcPr>
                <w:tcW w:w="4514" w:type="dxa"/>
                <w:shd w:val="clear" w:color="auto" w:fill="auto"/>
                <w:tcMar>
                  <w:top w:w="100" w:type="dxa"/>
                  <w:left w:w="100" w:type="dxa"/>
                  <w:bottom w:w="100" w:type="dxa"/>
                  <w:right w:w="100" w:type="dxa"/>
                </w:tcMar>
              </w:tcPr>
              <w:sdt>
                <w:sdtPr>
                  <w:tag w:val="goog_rdk_249"/>
                  <w:id w:val="107470484"/>
                </w:sdtPr>
                <w:sdtContent>
                  <w:p w14:paraId="6DF02923" w14:textId="77777777" w:rsidR="00B85ED1" w:rsidRDefault="00775F70" w:rsidP="00775F70">
                    <w:pPr>
                      <w:widowControl w:val="0"/>
                      <w:pBdr>
                        <w:top w:val="nil"/>
                        <w:left w:val="nil"/>
                        <w:bottom w:val="nil"/>
                        <w:right w:val="nil"/>
                        <w:between w:val="nil"/>
                      </w:pBdr>
                    </w:pPr>
                    <w:sdt>
                      <w:sdtPr>
                        <w:tag w:val="goog_rdk_248"/>
                        <w:id w:val="685874102"/>
                      </w:sdtPr>
                      <w:sdtContent>
                        <w:r w:rsidR="00B85ED1">
                          <w:t>Bedaquiline</w:t>
                        </w:r>
                      </w:sdtContent>
                    </w:sdt>
                  </w:p>
                </w:sdtContent>
              </w:sdt>
            </w:tc>
          </w:tr>
        </w:sdtContent>
      </w:sdt>
      <w:sdt>
        <w:sdtPr>
          <w:tag w:val="goog_rdk_250"/>
          <w:id w:val="-1696153298"/>
        </w:sdtPr>
        <w:sdtContent>
          <w:tr w:rsidR="00B85ED1" w14:paraId="5C04F101" w14:textId="77777777" w:rsidTr="00775F70">
            <w:tc>
              <w:tcPr>
                <w:tcW w:w="4514" w:type="dxa"/>
                <w:shd w:val="clear" w:color="auto" w:fill="auto"/>
                <w:tcMar>
                  <w:top w:w="100" w:type="dxa"/>
                  <w:left w:w="100" w:type="dxa"/>
                  <w:bottom w:w="100" w:type="dxa"/>
                  <w:right w:w="100" w:type="dxa"/>
                </w:tcMar>
              </w:tcPr>
              <w:sdt>
                <w:sdtPr>
                  <w:tag w:val="goog_rdk_252"/>
                  <w:id w:val="-395052571"/>
                </w:sdtPr>
                <w:sdtContent>
                  <w:p w14:paraId="594D68FC" w14:textId="77777777" w:rsidR="00B85ED1" w:rsidRDefault="00775F70" w:rsidP="00775F70">
                    <w:pPr>
                      <w:widowControl w:val="0"/>
                      <w:pBdr>
                        <w:top w:val="nil"/>
                        <w:left w:val="nil"/>
                        <w:bottom w:val="nil"/>
                        <w:right w:val="nil"/>
                        <w:between w:val="nil"/>
                      </w:pBdr>
                    </w:pPr>
                    <w:sdt>
                      <w:sdtPr>
                        <w:tag w:val="goog_rdk_251"/>
                        <w:id w:val="-93867594"/>
                      </w:sdtPr>
                      <w:sdtContent>
                        <w:r w:rsidR="00B85ED1">
                          <w:t>CRyPTIC</w:t>
                        </w:r>
                      </w:sdtContent>
                    </w:sdt>
                  </w:p>
                </w:sdtContent>
              </w:sdt>
            </w:tc>
            <w:tc>
              <w:tcPr>
                <w:tcW w:w="4514" w:type="dxa"/>
                <w:shd w:val="clear" w:color="auto" w:fill="auto"/>
                <w:tcMar>
                  <w:top w:w="100" w:type="dxa"/>
                  <w:left w:w="100" w:type="dxa"/>
                  <w:bottom w:w="100" w:type="dxa"/>
                  <w:right w:w="100" w:type="dxa"/>
                </w:tcMar>
              </w:tcPr>
              <w:sdt>
                <w:sdtPr>
                  <w:tag w:val="goog_rdk_254"/>
                  <w:id w:val="-533273161"/>
                </w:sdtPr>
                <w:sdtContent>
                  <w:p w14:paraId="09C169CF" w14:textId="77777777" w:rsidR="00B85ED1" w:rsidRDefault="00775F70" w:rsidP="00775F70">
                    <w:pPr>
                      <w:widowControl w:val="0"/>
                      <w:pBdr>
                        <w:top w:val="nil"/>
                        <w:left w:val="nil"/>
                        <w:bottom w:val="nil"/>
                        <w:right w:val="nil"/>
                        <w:between w:val="nil"/>
                      </w:pBdr>
                    </w:pPr>
                    <w:sdt>
                      <w:sdtPr>
                        <w:tag w:val="goog_rdk_253"/>
                        <w:id w:val="589744581"/>
                      </w:sdtPr>
                      <w:sdtContent>
                        <w:r w:rsidR="00B85ED1">
                          <w:t xml:space="preserve">Comprehensive Resistance Prediction for Tuberculosis: </w:t>
                        </w:r>
                        <w:proofErr w:type="gramStart"/>
                        <w:r w:rsidR="00B85ED1">
                          <w:t>an</w:t>
                        </w:r>
                        <w:proofErr w:type="gramEnd"/>
                        <w:r w:rsidR="00B85ED1">
                          <w:t xml:space="preserve"> International Consortium</w:t>
                        </w:r>
                      </w:sdtContent>
                    </w:sdt>
                  </w:p>
                </w:sdtContent>
              </w:sdt>
            </w:tc>
          </w:tr>
        </w:sdtContent>
      </w:sdt>
      <w:sdt>
        <w:sdtPr>
          <w:tag w:val="goog_rdk_255"/>
          <w:id w:val="891079397"/>
        </w:sdtPr>
        <w:sdtContent>
          <w:tr w:rsidR="00B85ED1" w14:paraId="13F48C4C" w14:textId="77777777" w:rsidTr="00775F70">
            <w:tc>
              <w:tcPr>
                <w:tcW w:w="4514" w:type="dxa"/>
                <w:shd w:val="clear" w:color="auto" w:fill="auto"/>
                <w:tcMar>
                  <w:top w:w="100" w:type="dxa"/>
                  <w:left w:w="100" w:type="dxa"/>
                  <w:bottom w:w="100" w:type="dxa"/>
                  <w:right w:w="100" w:type="dxa"/>
                </w:tcMar>
              </w:tcPr>
              <w:sdt>
                <w:sdtPr>
                  <w:tag w:val="goog_rdk_257"/>
                  <w:id w:val="1783534677"/>
                </w:sdtPr>
                <w:sdtContent>
                  <w:p w14:paraId="449EA627" w14:textId="77777777" w:rsidR="00B85ED1" w:rsidRDefault="00775F70" w:rsidP="00775F70">
                    <w:pPr>
                      <w:widowControl w:val="0"/>
                      <w:pBdr>
                        <w:top w:val="nil"/>
                        <w:left w:val="nil"/>
                        <w:bottom w:val="nil"/>
                        <w:right w:val="nil"/>
                        <w:between w:val="nil"/>
                      </w:pBdr>
                    </w:pPr>
                    <w:sdt>
                      <w:sdtPr>
                        <w:tag w:val="goog_rdk_256"/>
                        <w:id w:val="2055958290"/>
                      </w:sdtPr>
                      <w:sdtContent>
                        <w:r w:rsidR="00B85ED1">
                          <w:t>CFZ</w:t>
                        </w:r>
                      </w:sdtContent>
                    </w:sdt>
                  </w:p>
                </w:sdtContent>
              </w:sdt>
            </w:tc>
            <w:tc>
              <w:tcPr>
                <w:tcW w:w="4514" w:type="dxa"/>
                <w:shd w:val="clear" w:color="auto" w:fill="auto"/>
                <w:tcMar>
                  <w:top w:w="100" w:type="dxa"/>
                  <w:left w:w="100" w:type="dxa"/>
                  <w:bottom w:w="100" w:type="dxa"/>
                  <w:right w:w="100" w:type="dxa"/>
                </w:tcMar>
              </w:tcPr>
              <w:sdt>
                <w:sdtPr>
                  <w:tag w:val="goog_rdk_259"/>
                  <w:id w:val="-198088070"/>
                </w:sdtPr>
                <w:sdtContent>
                  <w:p w14:paraId="15590A80" w14:textId="77777777" w:rsidR="00B85ED1" w:rsidRDefault="00775F70" w:rsidP="00775F70">
                    <w:pPr>
                      <w:widowControl w:val="0"/>
                      <w:pBdr>
                        <w:top w:val="nil"/>
                        <w:left w:val="nil"/>
                        <w:bottom w:val="nil"/>
                        <w:right w:val="nil"/>
                        <w:between w:val="nil"/>
                      </w:pBdr>
                    </w:pPr>
                    <w:sdt>
                      <w:sdtPr>
                        <w:tag w:val="goog_rdk_258"/>
                        <w:id w:val="-574590022"/>
                      </w:sdtPr>
                      <w:sdtContent>
                        <w:r w:rsidR="00B85ED1">
                          <w:t>Clofazimine</w:t>
                        </w:r>
                      </w:sdtContent>
                    </w:sdt>
                  </w:p>
                </w:sdtContent>
              </w:sdt>
            </w:tc>
          </w:tr>
        </w:sdtContent>
      </w:sdt>
      <w:sdt>
        <w:sdtPr>
          <w:tag w:val="goog_rdk_260"/>
          <w:id w:val="414367370"/>
        </w:sdtPr>
        <w:sdtContent>
          <w:tr w:rsidR="00B85ED1" w14:paraId="2E33E5FE" w14:textId="77777777" w:rsidTr="00775F70">
            <w:tc>
              <w:tcPr>
                <w:tcW w:w="4514" w:type="dxa"/>
                <w:shd w:val="clear" w:color="auto" w:fill="auto"/>
                <w:tcMar>
                  <w:top w:w="100" w:type="dxa"/>
                  <w:left w:w="100" w:type="dxa"/>
                  <w:bottom w:w="100" w:type="dxa"/>
                  <w:right w:w="100" w:type="dxa"/>
                </w:tcMar>
              </w:tcPr>
              <w:sdt>
                <w:sdtPr>
                  <w:tag w:val="goog_rdk_262"/>
                  <w:id w:val="67080413"/>
                </w:sdtPr>
                <w:sdtContent>
                  <w:p w14:paraId="27B6F124" w14:textId="77777777" w:rsidR="00B85ED1" w:rsidRDefault="00775F70" w:rsidP="00775F70">
                    <w:pPr>
                      <w:widowControl w:val="0"/>
                      <w:pBdr>
                        <w:top w:val="nil"/>
                        <w:left w:val="nil"/>
                        <w:bottom w:val="nil"/>
                        <w:right w:val="nil"/>
                        <w:between w:val="nil"/>
                      </w:pBdr>
                    </w:pPr>
                    <w:sdt>
                      <w:sdtPr>
                        <w:tag w:val="goog_rdk_261"/>
                        <w:id w:val="600533552"/>
                      </w:sdtPr>
                      <w:sdtContent>
                        <w:r w:rsidR="00B85ED1">
                          <w:t>DLM</w:t>
                        </w:r>
                      </w:sdtContent>
                    </w:sdt>
                  </w:p>
                </w:sdtContent>
              </w:sdt>
            </w:tc>
            <w:tc>
              <w:tcPr>
                <w:tcW w:w="4514" w:type="dxa"/>
                <w:shd w:val="clear" w:color="auto" w:fill="auto"/>
                <w:tcMar>
                  <w:top w:w="100" w:type="dxa"/>
                  <w:left w:w="100" w:type="dxa"/>
                  <w:bottom w:w="100" w:type="dxa"/>
                  <w:right w:w="100" w:type="dxa"/>
                </w:tcMar>
              </w:tcPr>
              <w:sdt>
                <w:sdtPr>
                  <w:tag w:val="goog_rdk_264"/>
                  <w:id w:val="-162317003"/>
                </w:sdtPr>
                <w:sdtContent>
                  <w:p w14:paraId="304DA807" w14:textId="77777777" w:rsidR="00B85ED1" w:rsidRDefault="00775F70" w:rsidP="00775F70">
                    <w:pPr>
                      <w:widowControl w:val="0"/>
                      <w:pBdr>
                        <w:top w:val="nil"/>
                        <w:left w:val="nil"/>
                        <w:bottom w:val="nil"/>
                        <w:right w:val="nil"/>
                        <w:between w:val="nil"/>
                      </w:pBdr>
                    </w:pPr>
                    <w:sdt>
                      <w:sdtPr>
                        <w:tag w:val="goog_rdk_263"/>
                        <w:id w:val="-1074355654"/>
                      </w:sdtPr>
                      <w:sdtContent>
                        <w:r w:rsidR="00B85ED1">
                          <w:t>Delamanid</w:t>
                        </w:r>
                      </w:sdtContent>
                    </w:sdt>
                  </w:p>
                </w:sdtContent>
              </w:sdt>
            </w:tc>
          </w:tr>
        </w:sdtContent>
      </w:sdt>
      <w:sdt>
        <w:sdtPr>
          <w:tag w:val="goog_rdk_265"/>
          <w:id w:val="-576515401"/>
        </w:sdtPr>
        <w:sdtContent>
          <w:tr w:rsidR="00B85ED1" w14:paraId="70D05CCD" w14:textId="77777777" w:rsidTr="00775F70">
            <w:tc>
              <w:tcPr>
                <w:tcW w:w="4514" w:type="dxa"/>
                <w:shd w:val="clear" w:color="auto" w:fill="auto"/>
                <w:tcMar>
                  <w:top w:w="100" w:type="dxa"/>
                  <w:left w:w="100" w:type="dxa"/>
                  <w:bottom w:w="100" w:type="dxa"/>
                  <w:right w:w="100" w:type="dxa"/>
                </w:tcMar>
              </w:tcPr>
              <w:sdt>
                <w:sdtPr>
                  <w:tag w:val="goog_rdk_267"/>
                  <w:id w:val="925460019"/>
                </w:sdtPr>
                <w:sdtContent>
                  <w:p w14:paraId="180B05C3" w14:textId="77777777" w:rsidR="00B85ED1" w:rsidRDefault="00775F70" w:rsidP="00775F70">
                    <w:pPr>
                      <w:widowControl w:val="0"/>
                      <w:pBdr>
                        <w:top w:val="nil"/>
                        <w:left w:val="nil"/>
                        <w:bottom w:val="nil"/>
                        <w:right w:val="nil"/>
                        <w:between w:val="nil"/>
                      </w:pBdr>
                    </w:pPr>
                    <w:sdt>
                      <w:sdtPr>
                        <w:tag w:val="goog_rdk_266"/>
                        <w:id w:val="496703016"/>
                      </w:sdtPr>
                      <w:sdtContent>
                        <w:r w:rsidR="00B85ED1">
                          <w:t>DR-TB</w:t>
                        </w:r>
                      </w:sdtContent>
                    </w:sdt>
                  </w:p>
                </w:sdtContent>
              </w:sdt>
            </w:tc>
            <w:tc>
              <w:tcPr>
                <w:tcW w:w="4514" w:type="dxa"/>
                <w:shd w:val="clear" w:color="auto" w:fill="auto"/>
                <w:tcMar>
                  <w:top w:w="100" w:type="dxa"/>
                  <w:left w:w="100" w:type="dxa"/>
                  <w:bottom w:w="100" w:type="dxa"/>
                  <w:right w:w="100" w:type="dxa"/>
                </w:tcMar>
              </w:tcPr>
              <w:sdt>
                <w:sdtPr>
                  <w:tag w:val="goog_rdk_269"/>
                  <w:id w:val="715706238"/>
                </w:sdtPr>
                <w:sdtContent>
                  <w:p w14:paraId="79E8BE10" w14:textId="77777777" w:rsidR="00B85ED1" w:rsidRDefault="00775F70" w:rsidP="00775F70">
                    <w:pPr>
                      <w:widowControl w:val="0"/>
                      <w:pBdr>
                        <w:top w:val="nil"/>
                        <w:left w:val="nil"/>
                        <w:bottom w:val="nil"/>
                        <w:right w:val="nil"/>
                        <w:between w:val="nil"/>
                      </w:pBdr>
                    </w:pPr>
                    <w:sdt>
                      <w:sdtPr>
                        <w:tag w:val="goog_rdk_268"/>
                        <w:id w:val="456154562"/>
                      </w:sdtPr>
                      <w:sdtContent>
                        <w:r w:rsidR="00B85ED1">
                          <w:t>Drug resistant tuberculosis</w:t>
                        </w:r>
                      </w:sdtContent>
                    </w:sdt>
                  </w:p>
                </w:sdtContent>
              </w:sdt>
            </w:tc>
          </w:tr>
        </w:sdtContent>
      </w:sdt>
      <w:sdt>
        <w:sdtPr>
          <w:tag w:val="goog_rdk_270"/>
          <w:id w:val="1580323230"/>
        </w:sdtPr>
        <w:sdtContent>
          <w:tr w:rsidR="00B85ED1" w14:paraId="786DBE62" w14:textId="77777777" w:rsidTr="00775F70">
            <w:tc>
              <w:tcPr>
                <w:tcW w:w="4514" w:type="dxa"/>
                <w:shd w:val="clear" w:color="auto" w:fill="auto"/>
                <w:tcMar>
                  <w:top w:w="100" w:type="dxa"/>
                  <w:left w:w="100" w:type="dxa"/>
                  <w:bottom w:w="100" w:type="dxa"/>
                  <w:right w:w="100" w:type="dxa"/>
                </w:tcMar>
              </w:tcPr>
              <w:sdt>
                <w:sdtPr>
                  <w:tag w:val="goog_rdk_272"/>
                  <w:id w:val="1886051561"/>
                </w:sdtPr>
                <w:sdtContent>
                  <w:p w14:paraId="04852162" w14:textId="77777777" w:rsidR="00B85ED1" w:rsidRDefault="00775F70" w:rsidP="00775F70">
                    <w:pPr>
                      <w:widowControl w:val="0"/>
                      <w:pBdr>
                        <w:top w:val="nil"/>
                        <w:left w:val="nil"/>
                        <w:bottom w:val="nil"/>
                        <w:right w:val="nil"/>
                        <w:between w:val="nil"/>
                      </w:pBdr>
                    </w:pPr>
                    <w:sdt>
                      <w:sdtPr>
                        <w:tag w:val="goog_rdk_271"/>
                        <w:id w:val="1324775594"/>
                      </w:sdtPr>
                      <w:sdtContent>
                        <w:r w:rsidR="00B85ED1">
                          <w:t>DST</w:t>
                        </w:r>
                      </w:sdtContent>
                    </w:sdt>
                  </w:p>
                </w:sdtContent>
              </w:sdt>
            </w:tc>
            <w:tc>
              <w:tcPr>
                <w:tcW w:w="4514" w:type="dxa"/>
                <w:shd w:val="clear" w:color="auto" w:fill="auto"/>
                <w:tcMar>
                  <w:top w:w="100" w:type="dxa"/>
                  <w:left w:w="100" w:type="dxa"/>
                  <w:bottom w:w="100" w:type="dxa"/>
                  <w:right w:w="100" w:type="dxa"/>
                </w:tcMar>
              </w:tcPr>
              <w:sdt>
                <w:sdtPr>
                  <w:tag w:val="goog_rdk_274"/>
                  <w:id w:val="-425497504"/>
                </w:sdtPr>
                <w:sdtContent>
                  <w:p w14:paraId="025E584A" w14:textId="77777777" w:rsidR="00B85ED1" w:rsidRDefault="00775F70" w:rsidP="00775F70">
                    <w:pPr>
                      <w:widowControl w:val="0"/>
                      <w:pBdr>
                        <w:top w:val="nil"/>
                        <w:left w:val="nil"/>
                        <w:bottom w:val="nil"/>
                        <w:right w:val="nil"/>
                        <w:between w:val="nil"/>
                      </w:pBdr>
                    </w:pPr>
                    <w:sdt>
                      <w:sdtPr>
                        <w:tag w:val="goog_rdk_273"/>
                        <w:id w:val="1197813968"/>
                      </w:sdtPr>
                      <w:sdtContent>
                        <w:r w:rsidR="00B85ED1">
                          <w:t>Drug susceptibility testing</w:t>
                        </w:r>
                      </w:sdtContent>
                    </w:sdt>
                  </w:p>
                </w:sdtContent>
              </w:sdt>
            </w:tc>
          </w:tr>
        </w:sdtContent>
      </w:sdt>
      <w:sdt>
        <w:sdtPr>
          <w:tag w:val="goog_rdk_275"/>
          <w:id w:val="264277654"/>
        </w:sdtPr>
        <w:sdtContent>
          <w:tr w:rsidR="00B85ED1" w14:paraId="46A3C4F3" w14:textId="77777777" w:rsidTr="00775F70">
            <w:tc>
              <w:tcPr>
                <w:tcW w:w="4514" w:type="dxa"/>
                <w:shd w:val="clear" w:color="auto" w:fill="auto"/>
                <w:tcMar>
                  <w:top w:w="100" w:type="dxa"/>
                  <w:left w:w="100" w:type="dxa"/>
                  <w:bottom w:w="100" w:type="dxa"/>
                  <w:right w:w="100" w:type="dxa"/>
                </w:tcMar>
              </w:tcPr>
              <w:sdt>
                <w:sdtPr>
                  <w:tag w:val="goog_rdk_277"/>
                  <w:id w:val="-84233317"/>
                </w:sdtPr>
                <w:sdtContent>
                  <w:p w14:paraId="252DBBF4" w14:textId="77777777" w:rsidR="00B85ED1" w:rsidRDefault="00775F70" w:rsidP="00775F70">
                    <w:pPr>
                      <w:widowControl w:val="0"/>
                      <w:pBdr>
                        <w:top w:val="nil"/>
                        <w:left w:val="nil"/>
                        <w:bottom w:val="nil"/>
                        <w:right w:val="nil"/>
                        <w:between w:val="nil"/>
                      </w:pBdr>
                    </w:pPr>
                    <w:sdt>
                      <w:sdtPr>
                        <w:tag w:val="goog_rdk_276"/>
                        <w:id w:val="165763357"/>
                      </w:sdtPr>
                      <w:sdtContent>
                        <w:r w:rsidR="00B85ED1">
                          <w:t>ECOFF</w:t>
                        </w:r>
                      </w:sdtContent>
                    </w:sdt>
                  </w:p>
                </w:sdtContent>
              </w:sdt>
            </w:tc>
            <w:tc>
              <w:tcPr>
                <w:tcW w:w="4514" w:type="dxa"/>
                <w:shd w:val="clear" w:color="auto" w:fill="auto"/>
                <w:tcMar>
                  <w:top w:w="100" w:type="dxa"/>
                  <w:left w:w="100" w:type="dxa"/>
                  <w:bottom w:w="100" w:type="dxa"/>
                  <w:right w:w="100" w:type="dxa"/>
                </w:tcMar>
              </w:tcPr>
              <w:sdt>
                <w:sdtPr>
                  <w:tag w:val="goog_rdk_279"/>
                  <w:id w:val="-912163541"/>
                </w:sdtPr>
                <w:sdtContent>
                  <w:p w14:paraId="66903DE7" w14:textId="77777777" w:rsidR="00B85ED1" w:rsidRDefault="00775F70" w:rsidP="00775F70">
                    <w:pPr>
                      <w:widowControl w:val="0"/>
                      <w:pBdr>
                        <w:top w:val="nil"/>
                        <w:left w:val="nil"/>
                        <w:bottom w:val="nil"/>
                        <w:right w:val="nil"/>
                        <w:between w:val="nil"/>
                      </w:pBdr>
                    </w:pPr>
                    <w:sdt>
                      <w:sdtPr>
                        <w:tag w:val="goog_rdk_278"/>
                        <w:id w:val="-1787489185"/>
                      </w:sdtPr>
                      <w:sdtContent>
                        <w:r w:rsidR="00B85ED1">
                          <w:t>Epidemiological cut-off</w:t>
                        </w:r>
                      </w:sdtContent>
                    </w:sdt>
                  </w:p>
                </w:sdtContent>
              </w:sdt>
            </w:tc>
          </w:tr>
        </w:sdtContent>
      </w:sdt>
      <w:sdt>
        <w:sdtPr>
          <w:tag w:val="goog_rdk_280"/>
          <w:id w:val="-1443754307"/>
        </w:sdtPr>
        <w:sdtContent>
          <w:tr w:rsidR="00B85ED1" w14:paraId="5DD84153" w14:textId="77777777" w:rsidTr="00775F70">
            <w:tc>
              <w:tcPr>
                <w:tcW w:w="4514" w:type="dxa"/>
                <w:shd w:val="clear" w:color="auto" w:fill="auto"/>
                <w:tcMar>
                  <w:top w:w="100" w:type="dxa"/>
                  <w:left w:w="100" w:type="dxa"/>
                  <w:bottom w:w="100" w:type="dxa"/>
                  <w:right w:w="100" w:type="dxa"/>
                </w:tcMar>
              </w:tcPr>
              <w:sdt>
                <w:sdtPr>
                  <w:tag w:val="goog_rdk_282"/>
                  <w:id w:val="-507839344"/>
                </w:sdtPr>
                <w:sdtContent>
                  <w:p w14:paraId="13C765B0" w14:textId="77777777" w:rsidR="00B85ED1" w:rsidRDefault="00775F70" w:rsidP="00775F70">
                    <w:pPr>
                      <w:widowControl w:val="0"/>
                      <w:pBdr>
                        <w:top w:val="nil"/>
                        <w:left w:val="nil"/>
                        <w:bottom w:val="nil"/>
                        <w:right w:val="nil"/>
                        <w:between w:val="nil"/>
                      </w:pBdr>
                    </w:pPr>
                    <w:sdt>
                      <w:sdtPr>
                        <w:tag w:val="goog_rdk_281"/>
                        <w:id w:val="1646309106"/>
                      </w:sdtPr>
                      <w:sdtContent>
                        <w:r w:rsidR="00B85ED1">
                          <w:t>EMB</w:t>
                        </w:r>
                      </w:sdtContent>
                    </w:sdt>
                  </w:p>
                </w:sdtContent>
              </w:sdt>
            </w:tc>
            <w:tc>
              <w:tcPr>
                <w:tcW w:w="4514" w:type="dxa"/>
                <w:shd w:val="clear" w:color="auto" w:fill="auto"/>
                <w:tcMar>
                  <w:top w:w="100" w:type="dxa"/>
                  <w:left w:w="100" w:type="dxa"/>
                  <w:bottom w:w="100" w:type="dxa"/>
                  <w:right w:w="100" w:type="dxa"/>
                </w:tcMar>
              </w:tcPr>
              <w:sdt>
                <w:sdtPr>
                  <w:tag w:val="goog_rdk_284"/>
                  <w:id w:val="-41211074"/>
                </w:sdtPr>
                <w:sdtContent>
                  <w:p w14:paraId="6394C862" w14:textId="77777777" w:rsidR="00B85ED1" w:rsidRDefault="00775F70" w:rsidP="00775F70">
                    <w:pPr>
                      <w:widowControl w:val="0"/>
                      <w:pBdr>
                        <w:top w:val="nil"/>
                        <w:left w:val="nil"/>
                        <w:bottom w:val="nil"/>
                        <w:right w:val="nil"/>
                        <w:between w:val="nil"/>
                      </w:pBdr>
                    </w:pPr>
                    <w:sdt>
                      <w:sdtPr>
                        <w:tag w:val="goog_rdk_283"/>
                        <w:id w:val="-1831895973"/>
                      </w:sdtPr>
                      <w:sdtContent>
                        <w:r w:rsidR="00B85ED1">
                          <w:t>Ethambutol</w:t>
                        </w:r>
                      </w:sdtContent>
                    </w:sdt>
                  </w:p>
                </w:sdtContent>
              </w:sdt>
            </w:tc>
          </w:tr>
        </w:sdtContent>
      </w:sdt>
      <w:sdt>
        <w:sdtPr>
          <w:tag w:val="goog_rdk_285"/>
          <w:id w:val="-1396889815"/>
        </w:sdtPr>
        <w:sdtContent>
          <w:tr w:rsidR="00B85ED1" w14:paraId="595BE5CB" w14:textId="77777777" w:rsidTr="00775F70">
            <w:tc>
              <w:tcPr>
                <w:tcW w:w="4514" w:type="dxa"/>
                <w:shd w:val="clear" w:color="auto" w:fill="auto"/>
                <w:tcMar>
                  <w:top w:w="100" w:type="dxa"/>
                  <w:left w:w="100" w:type="dxa"/>
                  <w:bottom w:w="100" w:type="dxa"/>
                  <w:right w:w="100" w:type="dxa"/>
                </w:tcMar>
              </w:tcPr>
              <w:sdt>
                <w:sdtPr>
                  <w:tag w:val="goog_rdk_287"/>
                  <w:id w:val="-1677489224"/>
                </w:sdtPr>
                <w:sdtContent>
                  <w:p w14:paraId="4C4EF24E" w14:textId="77777777" w:rsidR="00B85ED1" w:rsidRDefault="00775F70" w:rsidP="00775F70">
                    <w:pPr>
                      <w:widowControl w:val="0"/>
                      <w:pBdr>
                        <w:top w:val="nil"/>
                        <w:left w:val="nil"/>
                        <w:bottom w:val="nil"/>
                        <w:right w:val="nil"/>
                        <w:between w:val="nil"/>
                      </w:pBdr>
                    </w:pPr>
                    <w:sdt>
                      <w:sdtPr>
                        <w:tag w:val="goog_rdk_286"/>
                        <w:id w:val="-1502741486"/>
                      </w:sdtPr>
                      <w:sdtContent>
                        <w:r w:rsidR="00B85ED1">
                          <w:t>ETH</w:t>
                        </w:r>
                      </w:sdtContent>
                    </w:sdt>
                  </w:p>
                </w:sdtContent>
              </w:sdt>
            </w:tc>
            <w:tc>
              <w:tcPr>
                <w:tcW w:w="4514" w:type="dxa"/>
                <w:shd w:val="clear" w:color="auto" w:fill="auto"/>
                <w:tcMar>
                  <w:top w:w="100" w:type="dxa"/>
                  <w:left w:w="100" w:type="dxa"/>
                  <w:bottom w:w="100" w:type="dxa"/>
                  <w:right w:w="100" w:type="dxa"/>
                </w:tcMar>
              </w:tcPr>
              <w:sdt>
                <w:sdtPr>
                  <w:tag w:val="goog_rdk_289"/>
                  <w:id w:val="-45140553"/>
                </w:sdtPr>
                <w:sdtContent>
                  <w:p w14:paraId="0BB27C6C" w14:textId="77777777" w:rsidR="00B85ED1" w:rsidRDefault="00775F70" w:rsidP="00775F70">
                    <w:pPr>
                      <w:widowControl w:val="0"/>
                      <w:pBdr>
                        <w:top w:val="nil"/>
                        <w:left w:val="nil"/>
                        <w:bottom w:val="nil"/>
                        <w:right w:val="nil"/>
                        <w:between w:val="nil"/>
                      </w:pBdr>
                    </w:pPr>
                    <w:sdt>
                      <w:sdtPr>
                        <w:tag w:val="goog_rdk_288"/>
                        <w:id w:val="1668365211"/>
                      </w:sdtPr>
                      <w:sdtContent>
                        <w:r w:rsidR="00B85ED1">
                          <w:t>Ethionamide</w:t>
                        </w:r>
                      </w:sdtContent>
                    </w:sdt>
                  </w:p>
                </w:sdtContent>
              </w:sdt>
            </w:tc>
          </w:tr>
        </w:sdtContent>
      </w:sdt>
      <w:sdt>
        <w:sdtPr>
          <w:tag w:val="goog_rdk_290"/>
          <w:id w:val="-672491340"/>
        </w:sdtPr>
        <w:sdtContent>
          <w:tr w:rsidR="00B85ED1" w14:paraId="26FFCD07" w14:textId="77777777" w:rsidTr="00775F70">
            <w:tc>
              <w:tcPr>
                <w:tcW w:w="4514" w:type="dxa"/>
                <w:shd w:val="clear" w:color="auto" w:fill="auto"/>
                <w:tcMar>
                  <w:top w:w="100" w:type="dxa"/>
                  <w:left w:w="100" w:type="dxa"/>
                  <w:bottom w:w="100" w:type="dxa"/>
                  <w:right w:w="100" w:type="dxa"/>
                </w:tcMar>
              </w:tcPr>
              <w:sdt>
                <w:sdtPr>
                  <w:tag w:val="goog_rdk_292"/>
                  <w:id w:val="890304180"/>
                </w:sdtPr>
                <w:sdtContent>
                  <w:p w14:paraId="358B7D2E" w14:textId="77777777" w:rsidR="00B85ED1" w:rsidRDefault="00775F70" w:rsidP="00775F70">
                    <w:pPr>
                      <w:widowControl w:val="0"/>
                      <w:pBdr>
                        <w:top w:val="nil"/>
                        <w:left w:val="nil"/>
                        <w:bottom w:val="nil"/>
                        <w:right w:val="nil"/>
                        <w:between w:val="nil"/>
                      </w:pBdr>
                    </w:pPr>
                    <w:sdt>
                      <w:sdtPr>
                        <w:tag w:val="goog_rdk_291"/>
                        <w:id w:val="-1527246921"/>
                      </w:sdtPr>
                      <w:sdtContent>
                        <w:r w:rsidR="00B85ED1">
                          <w:t>FN</w:t>
                        </w:r>
                      </w:sdtContent>
                    </w:sdt>
                  </w:p>
                </w:sdtContent>
              </w:sdt>
            </w:tc>
            <w:tc>
              <w:tcPr>
                <w:tcW w:w="4514" w:type="dxa"/>
                <w:shd w:val="clear" w:color="auto" w:fill="auto"/>
                <w:tcMar>
                  <w:top w:w="100" w:type="dxa"/>
                  <w:left w:w="100" w:type="dxa"/>
                  <w:bottom w:w="100" w:type="dxa"/>
                  <w:right w:w="100" w:type="dxa"/>
                </w:tcMar>
              </w:tcPr>
              <w:sdt>
                <w:sdtPr>
                  <w:tag w:val="goog_rdk_294"/>
                  <w:id w:val="1370875338"/>
                </w:sdtPr>
                <w:sdtContent>
                  <w:p w14:paraId="434E1EC9" w14:textId="77777777" w:rsidR="00B85ED1" w:rsidRDefault="00775F70" w:rsidP="00775F70">
                    <w:pPr>
                      <w:widowControl w:val="0"/>
                      <w:pBdr>
                        <w:top w:val="nil"/>
                        <w:left w:val="nil"/>
                        <w:bottom w:val="nil"/>
                        <w:right w:val="nil"/>
                        <w:between w:val="nil"/>
                      </w:pBdr>
                    </w:pPr>
                    <w:sdt>
                      <w:sdtPr>
                        <w:tag w:val="goog_rdk_293"/>
                        <w:id w:val="-1265293903"/>
                      </w:sdtPr>
                      <w:sdtContent>
                        <w:r w:rsidR="00B85ED1">
                          <w:t>False negative</w:t>
                        </w:r>
                      </w:sdtContent>
                    </w:sdt>
                  </w:p>
                </w:sdtContent>
              </w:sdt>
            </w:tc>
          </w:tr>
        </w:sdtContent>
      </w:sdt>
      <w:sdt>
        <w:sdtPr>
          <w:tag w:val="goog_rdk_295"/>
          <w:id w:val="-1250263119"/>
        </w:sdtPr>
        <w:sdtContent>
          <w:tr w:rsidR="00B85ED1" w14:paraId="6DA9E5A3" w14:textId="77777777" w:rsidTr="00775F70">
            <w:tc>
              <w:tcPr>
                <w:tcW w:w="4514" w:type="dxa"/>
                <w:shd w:val="clear" w:color="auto" w:fill="auto"/>
                <w:tcMar>
                  <w:top w:w="100" w:type="dxa"/>
                  <w:left w:w="100" w:type="dxa"/>
                  <w:bottom w:w="100" w:type="dxa"/>
                  <w:right w:w="100" w:type="dxa"/>
                </w:tcMar>
              </w:tcPr>
              <w:sdt>
                <w:sdtPr>
                  <w:tag w:val="goog_rdk_297"/>
                  <w:id w:val="-1969117091"/>
                </w:sdtPr>
                <w:sdtContent>
                  <w:p w14:paraId="3E694E60" w14:textId="77777777" w:rsidR="00B85ED1" w:rsidRDefault="00775F70" w:rsidP="00775F70">
                    <w:pPr>
                      <w:widowControl w:val="0"/>
                      <w:pBdr>
                        <w:top w:val="nil"/>
                        <w:left w:val="nil"/>
                        <w:bottom w:val="nil"/>
                        <w:right w:val="nil"/>
                        <w:between w:val="nil"/>
                      </w:pBdr>
                    </w:pPr>
                    <w:sdt>
                      <w:sdtPr>
                        <w:tag w:val="goog_rdk_296"/>
                        <w:id w:val="-1562713246"/>
                      </w:sdtPr>
                      <w:sdtContent>
                        <w:r w:rsidR="00B85ED1">
                          <w:t>FP</w:t>
                        </w:r>
                      </w:sdtContent>
                    </w:sdt>
                  </w:p>
                </w:sdtContent>
              </w:sdt>
            </w:tc>
            <w:tc>
              <w:tcPr>
                <w:tcW w:w="4514" w:type="dxa"/>
                <w:shd w:val="clear" w:color="auto" w:fill="auto"/>
                <w:tcMar>
                  <w:top w:w="100" w:type="dxa"/>
                  <w:left w:w="100" w:type="dxa"/>
                  <w:bottom w:w="100" w:type="dxa"/>
                  <w:right w:w="100" w:type="dxa"/>
                </w:tcMar>
              </w:tcPr>
              <w:sdt>
                <w:sdtPr>
                  <w:tag w:val="goog_rdk_299"/>
                  <w:id w:val="367805501"/>
                </w:sdtPr>
                <w:sdtContent>
                  <w:p w14:paraId="68F081A1" w14:textId="77777777" w:rsidR="00B85ED1" w:rsidRDefault="00775F70" w:rsidP="00775F70">
                    <w:pPr>
                      <w:widowControl w:val="0"/>
                      <w:pBdr>
                        <w:top w:val="nil"/>
                        <w:left w:val="nil"/>
                        <w:bottom w:val="nil"/>
                        <w:right w:val="nil"/>
                        <w:between w:val="nil"/>
                      </w:pBdr>
                    </w:pPr>
                    <w:sdt>
                      <w:sdtPr>
                        <w:tag w:val="goog_rdk_298"/>
                        <w:id w:val="1445576450"/>
                      </w:sdtPr>
                      <w:sdtContent>
                        <w:r w:rsidR="00B85ED1">
                          <w:t>False positive</w:t>
                        </w:r>
                      </w:sdtContent>
                    </w:sdt>
                  </w:p>
                </w:sdtContent>
              </w:sdt>
            </w:tc>
          </w:tr>
        </w:sdtContent>
      </w:sdt>
      <w:sdt>
        <w:sdtPr>
          <w:tag w:val="goog_rdk_300"/>
          <w:id w:val="-1376541679"/>
        </w:sdtPr>
        <w:sdtContent>
          <w:tr w:rsidR="00B85ED1" w14:paraId="0AE6C6D8" w14:textId="77777777" w:rsidTr="00775F70">
            <w:tc>
              <w:tcPr>
                <w:tcW w:w="4514" w:type="dxa"/>
                <w:shd w:val="clear" w:color="auto" w:fill="auto"/>
                <w:tcMar>
                  <w:top w:w="100" w:type="dxa"/>
                  <w:left w:w="100" w:type="dxa"/>
                  <w:bottom w:w="100" w:type="dxa"/>
                  <w:right w:w="100" w:type="dxa"/>
                </w:tcMar>
              </w:tcPr>
              <w:sdt>
                <w:sdtPr>
                  <w:tag w:val="goog_rdk_302"/>
                  <w:id w:val="1107076353"/>
                </w:sdtPr>
                <w:sdtContent>
                  <w:p w14:paraId="29DB8A7D" w14:textId="77777777" w:rsidR="00B85ED1" w:rsidRDefault="00775F70" w:rsidP="00775F70">
                    <w:pPr>
                      <w:widowControl w:val="0"/>
                      <w:pBdr>
                        <w:top w:val="nil"/>
                        <w:left w:val="nil"/>
                        <w:bottom w:val="nil"/>
                        <w:right w:val="nil"/>
                        <w:between w:val="nil"/>
                      </w:pBdr>
                    </w:pPr>
                    <w:sdt>
                      <w:sdtPr>
                        <w:tag w:val="goog_rdk_301"/>
                        <w:id w:val="204689387"/>
                      </w:sdtPr>
                      <w:sdtContent>
                        <w:r w:rsidR="00B85ED1">
                          <w:t>Hr-TB</w:t>
                        </w:r>
                      </w:sdtContent>
                    </w:sdt>
                  </w:p>
                </w:sdtContent>
              </w:sdt>
            </w:tc>
            <w:tc>
              <w:tcPr>
                <w:tcW w:w="4514" w:type="dxa"/>
                <w:shd w:val="clear" w:color="auto" w:fill="auto"/>
                <w:tcMar>
                  <w:top w:w="100" w:type="dxa"/>
                  <w:left w:w="100" w:type="dxa"/>
                  <w:bottom w:w="100" w:type="dxa"/>
                  <w:right w:w="100" w:type="dxa"/>
                </w:tcMar>
              </w:tcPr>
              <w:sdt>
                <w:sdtPr>
                  <w:tag w:val="goog_rdk_304"/>
                  <w:id w:val="1158582100"/>
                </w:sdtPr>
                <w:sdtContent>
                  <w:p w14:paraId="665CA304" w14:textId="77777777" w:rsidR="00B85ED1" w:rsidRDefault="00775F70" w:rsidP="00775F70">
                    <w:pPr>
                      <w:widowControl w:val="0"/>
                      <w:pBdr>
                        <w:top w:val="nil"/>
                        <w:left w:val="nil"/>
                        <w:bottom w:val="nil"/>
                        <w:right w:val="nil"/>
                        <w:between w:val="nil"/>
                      </w:pBdr>
                    </w:pPr>
                    <w:sdt>
                      <w:sdtPr>
                        <w:tag w:val="goog_rdk_303"/>
                        <w:id w:val="2033453750"/>
                      </w:sdtPr>
                      <w:sdtContent>
                        <w:r w:rsidR="00B85ED1">
                          <w:t>Isoniazid resistant and rifampicin susceptible</w:t>
                        </w:r>
                      </w:sdtContent>
                    </w:sdt>
                  </w:p>
                </w:sdtContent>
              </w:sdt>
            </w:tc>
          </w:tr>
        </w:sdtContent>
      </w:sdt>
      <w:sdt>
        <w:sdtPr>
          <w:tag w:val="goog_rdk_305"/>
          <w:id w:val="-3978593"/>
        </w:sdtPr>
        <w:sdtContent>
          <w:tr w:rsidR="00B85ED1" w14:paraId="0A1D8453" w14:textId="77777777" w:rsidTr="00775F70">
            <w:tc>
              <w:tcPr>
                <w:tcW w:w="4514" w:type="dxa"/>
                <w:shd w:val="clear" w:color="auto" w:fill="auto"/>
                <w:tcMar>
                  <w:top w:w="100" w:type="dxa"/>
                  <w:left w:w="100" w:type="dxa"/>
                  <w:bottom w:w="100" w:type="dxa"/>
                  <w:right w:w="100" w:type="dxa"/>
                </w:tcMar>
              </w:tcPr>
              <w:sdt>
                <w:sdtPr>
                  <w:tag w:val="goog_rdk_307"/>
                  <w:id w:val="1787929487"/>
                </w:sdtPr>
                <w:sdtContent>
                  <w:p w14:paraId="5266FFA5" w14:textId="77777777" w:rsidR="00B85ED1" w:rsidRDefault="00775F70" w:rsidP="00775F70">
                    <w:pPr>
                      <w:widowControl w:val="0"/>
                      <w:pBdr>
                        <w:top w:val="nil"/>
                        <w:left w:val="nil"/>
                        <w:bottom w:val="nil"/>
                        <w:right w:val="nil"/>
                        <w:between w:val="nil"/>
                      </w:pBdr>
                    </w:pPr>
                    <w:sdt>
                      <w:sdtPr>
                        <w:tag w:val="goog_rdk_306"/>
                        <w:id w:val="-2108883792"/>
                      </w:sdtPr>
                      <w:sdtContent>
                        <w:r w:rsidR="00B85ED1">
                          <w:t>INH</w:t>
                        </w:r>
                      </w:sdtContent>
                    </w:sdt>
                  </w:p>
                </w:sdtContent>
              </w:sdt>
            </w:tc>
            <w:tc>
              <w:tcPr>
                <w:tcW w:w="4514" w:type="dxa"/>
                <w:shd w:val="clear" w:color="auto" w:fill="auto"/>
                <w:tcMar>
                  <w:top w:w="100" w:type="dxa"/>
                  <w:left w:w="100" w:type="dxa"/>
                  <w:bottom w:w="100" w:type="dxa"/>
                  <w:right w:w="100" w:type="dxa"/>
                </w:tcMar>
              </w:tcPr>
              <w:sdt>
                <w:sdtPr>
                  <w:tag w:val="goog_rdk_309"/>
                  <w:id w:val="-1793890275"/>
                </w:sdtPr>
                <w:sdtContent>
                  <w:p w14:paraId="546A391A" w14:textId="77777777" w:rsidR="00B85ED1" w:rsidRDefault="00775F70" w:rsidP="00775F70">
                    <w:pPr>
                      <w:widowControl w:val="0"/>
                      <w:pBdr>
                        <w:top w:val="nil"/>
                        <w:left w:val="nil"/>
                        <w:bottom w:val="nil"/>
                        <w:right w:val="nil"/>
                        <w:between w:val="nil"/>
                      </w:pBdr>
                    </w:pPr>
                    <w:sdt>
                      <w:sdtPr>
                        <w:tag w:val="goog_rdk_308"/>
                        <w:id w:val="-151990762"/>
                      </w:sdtPr>
                      <w:sdtContent>
                        <w:r w:rsidR="00B85ED1">
                          <w:t>Isoniazid</w:t>
                        </w:r>
                      </w:sdtContent>
                    </w:sdt>
                  </w:p>
                </w:sdtContent>
              </w:sdt>
            </w:tc>
          </w:tr>
        </w:sdtContent>
      </w:sdt>
      <w:sdt>
        <w:sdtPr>
          <w:tag w:val="goog_rdk_310"/>
          <w:id w:val="-624385170"/>
        </w:sdtPr>
        <w:sdtContent>
          <w:tr w:rsidR="00B85ED1" w14:paraId="118F946C" w14:textId="77777777" w:rsidTr="00775F70">
            <w:tc>
              <w:tcPr>
                <w:tcW w:w="4514" w:type="dxa"/>
                <w:shd w:val="clear" w:color="auto" w:fill="auto"/>
                <w:tcMar>
                  <w:top w:w="100" w:type="dxa"/>
                  <w:left w:w="100" w:type="dxa"/>
                  <w:bottom w:w="100" w:type="dxa"/>
                  <w:right w:w="100" w:type="dxa"/>
                </w:tcMar>
              </w:tcPr>
              <w:sdt>
                <w:sdtPr>
                  <w:tag w:val="goog_rdk_312"/>
                  <w:id w:val="238523631"/>
                </w:sdtPr>
                <w:sdtContent>
                  <w:p w14:paraId="296A0A84" w14:textId="77777777" w:rsidR="00B85ED1" w:rsidRDefault="00775F70" w:rsidP="00775F70">
                    <w:pPr>
                      <w:widowControl w:val="0"/>
                      <w:pBdr>
                        <w:top w:val="nil"/>
                        <w:left w:val="nil"/>
                        <w:bottom w:val="nil"/>
                        <w:right w:val="nil"/>
                        <w:between w:val="nil"/>
                      </w:pBdr>
                    </w:pPr>
                    <w:sdt>
                      <w:sdtPr>
                        <w:tag w:val="goog_rdk_311"/>
                        <w:id w:val="113184754"/>
                      </w:sdtPr>
                      <w:sdtContent>
                        <w:r w:rsidR="00B85ED1">
                          <w:t>KAN</w:t>
                        </w:r>
                      </w:sdtContent>
                    </w:sdt>
                  </w:p>
                </w:sdtContent>
              </w:sdt>
            </w:tc>
            <w:tc>
              <w:tcPr>
                <w:tcW w:w="4514" w:type="dxa"/>
                <w:shd w:val="clear" w:color="auto" w:fill="auto"/>
                <w:tcMar>
                  <w:top w:w="100" w:type="dxa"/>
                  <w:left w:w="100" w:type="dxa"/>
                  <w:bottom w:w="100" w:type="dxa"/>
                  <w:right w:w="100" w:type="dxa"/>
                </w:tcMar>
              </w:tcPr>
              <w:sdt>
                <w:sdtPr>
                  <w:tag w:val="goog_rdk_314"/>
                  <w:id w:val="-1779565927"/>
                </w:sdtPr>
                <w:sdtContent>
                  <w:p w14:paraId="642243CA" w14:textId="77777777" w:rsidR="00B85ED1" w:rsidRDefault="00775F70" w:rsidP="00775F70">
                    <w:pPr>
                      <w:widowControl w:val="0"/>
                      <w:pBdr>
                        <w:top w:val="nil"/>
                        <w:left w:val="nil"/>
                        <w:bottom w:val="nil"/>
                        <w:right w:val="nil"/>
                        <w:between w:val="nil"/>
                      </w:pBdr>
                    </w:pPr>
                    <w:sdt>
                      <w:sdtPr>
                        <w:tag w:val="goog_rdk_313"/>
                        <w:id w:val="77024641"/>
                      </w:sdtPr>
                      <w:sdtContent>
                        <w:r w:rsidR="00B85ED1">
                          <w:t>Kanamycin</w:t>
                        </w:r>
                      </w:sdtContent>
                    </w:sdt>
                  </w:p>
                </w:sdtContent>
              </w:sdt>
            </w:tc>
          </w:tr>
        </w:sdtContent>
      </w:sdt>
      <w:sdt>
        <w:sdtPr>
          <w:tag w:val="goog_rdk_315"/>
          <w:id w:val="1898620626"/>
        </w:sdtPr>
        <w:sdtContent>
          <w:tr w:rsidR="00B85ED1" w14:paraId="1074546E" w14:textId="77777777" w:rsidTr="00775F70">
            <w:tc>
              <w:tcPr>
                <w:tcW w:w="4514" w:type="dxa"/>
                <w:shd w:val="clear" w:color="auto" w:fill="auto"/>
                <w:tcMar>
                  <w:top w:w="100" w:type="dxa"/>
                  <w:left w:w="100" w:type="dxa"/>
                  <w:bottom w:w="100" w:type="dxa"/>
                  <w:right w:w="100" w:type="dxa"/>
                </w:tcMar>
              </w:tcPr>
              <w:sdt>
                <w:sdtPr>
                  <w:tag w:val="goog_rdk_317"/>
                  <w:id w:val="2136826103"/>
                </w:sdtPr>
                <w:sdtContent>
                  <w:p w14:paraId="4C3DA643" w14:textId="77777777" w:rsidR="00B85ED1" w:rsidRDefault="00775F70" w:rsidP="00775F70">
                    <w:pPr>
                      <w:widowControl w:val="0"/>
                      <w:pBdr>
                        <w:top w:val="nil"/>
                        <w:left w:val="nil"/>
                        <w:bottom w:val="nil"/>
                        <w:right w:val="nil"/>
                        <w:between w:val="nil"/>
                      </w:pBdr>
                    </w:pPr>
                    <w:sdt>
                      <w:sdtPr>
                        <w:tag w:val="goog_rdk_316"/>
                        <w:id w:val="562454697"/>
                      </w:sdtPr>
                      <w:sdtContent>
                        <w:r w:rsidR="00B85ED1">
                          <w:t>LEV</w:t>
                        </w:r>
                      </w:sdtContent>
                    </w:sdt>
                  </w:p>
                </w:sdtContent>
              </w:sdt>
            </w:tc>
            <w:tc>
              <w:tcPr>
                <w:tcW w:w="4514" w:type="dxa"/>
                <w:shd w:val="clear" w:color="auto" w:fill="auto"/>
                <w:tcMar>
                  <w:top w:w="100" w:type="dxa"/>
                  <w:left w:w="100" w:type="dxa"/>
                  <w:bottom w:w="100" w:type="dxa"/>
                  <w:right w:w="100" w:type="dxa"/>
                </w:tcMar>
              </w:tcPr>
              <w:sdt>
                <w:sdtPr>
                  <w:tag w:val="goog_rdk_319"/>
                  <w:id w:val="-1347933229"/>
                </w:sdtPr>
                <w:sdtContent>
                  <w:p w14:paraId="74202690" w14:textId="77777777" w:rsidR="00B85ED1" w:rsidRDefault="00775F70" w:rsidP="00775F70">
                    <w:pPr>
                      <w:widowControl w:val="0"/>
                      <w:pBdr>
                        <w:top w:val="nil"/>
                        <w:left w:val="nil"/>
                        <w:bottom w:val="nil"/>
                        <w:right w:val="nil"/>
                        <w:between w:val="nil"/>
                      </w:pBdr>
                    </w:pPr>
                    <w:sdt>
                      <w:sdtPr>
                        <w:tag w:val="goog_rdk_318"/>
                        <w:id w:val="768438156"/>
                      </w:sdtPr>
                      <w:sdtContent>
                        <w:r w:rsidR="00B85ED1">
                          <w:t>Levofloxacin</w:t>
                        </w:r>
                      </w:sdtContent>
                    </w:sdt>
                  </w:p>
                </w:sdtContent>
              </w:sdt>
            </w:tc>
          </w:tr>
        </w:sdtContent>
      </w:sdt>
      <w:sdt>
        <w:sdtPr>
          <w:tag w:val="goog_rdk_320"/>
          <w:id w:val="-1119835458"/>
        </w:sdtPr>
        <w:sdtContent>
          <w:tr w:rsidR="00B85ED1" w14:paraId="7A71CBF2" w14:textId="77777777" w:rsidTr="00775F70">
            <w:tc>
              <w:tcPr>
                <w:tcW w:w="4514" w:type="dxa"/>
                <w:shd w:val="clear" w:color="auto" w:fill="auto"/>
                <w:tcMar>
                  <w:top w:w="100" w:type="dxa"/>
                  <w:left w:w="100" w:type="dxa"/>
                  <w:bottom w:w="100" w:type="dxa"/>
                  <w:right w:w="100" w:type="dxa"/>
                </w:tcMar>
              </w:tcPr>
              <w:sdt>
                <w:sdtPr>
                  <w:tag w:val="goog_rdk_322"/>
                  <w:id w:val="-1525012597"/>
                </w:sdtPr>
                <w:sdtContent>
                  <w:p w14:paraId="59D7CC03" w14:textId="77777777" w:rsidR="00B85ED1" w:rsidRDefault="00775F70" w:rsidP="00775F70">
                    <w:pPr>
                      <w:widowControl w:val="0"/>
                      <w:pBdr>
                        <w:top w:val="nil"/>
                        <w:left w:val="nil"/>
                        <w:bottom w:val="nil"/>
                        <w:right w:val="nil"/>
                        <w:between w:val="nil"/>
                      </w:pBdr>
                    </w:pPr>
                    <w:sdt>
                      <w:sdtPr>
                        <w:tag w:val="goog_rdk_321"/>
                        <w:id w:val="982664637"/>
                      </w:sdtPr>
                      <w:sdtContent>
                        <w:r w:rsidR="00B85ED1">
                          <w:t>LZD</w:t>
                        </w:r>
                      </w:sdtContent>
                    </w:sdt>
                  </w:p>
                </w:sdtContent>
              </w:sdt>
            </w:tc>
            <w:tc>
              <w:tcPr>
                <w:tcW w:w="4514" w:type="dxa"/>
                <w:shd w:val="clear" w:color="auto" w:fill="auto"/>
                <w:tcMar>
                  <w:top w:w="100" w:type="dxa"/>
                  <w:left w:w="100" w:type="dxa"/>
                  <w:bottom w:w="100" w:type="dxa"/>
                  <w:right w:w="100" w:type="dxa"/>
                </w:tcMar>
              </w:tcPr>
              <w:sdt>
                <w:sdtPr>
                  <w:tag w:val="goog_rdk_324"/>
                  <w:id w:val="-886413762"/>
                </w:sdtPr>
                <w:sdtContent>
                  <w:p w14:paraId="46BA76F1" w14:textId="77777777" w:rsidR="00B85ED1" w:rsidRDefault="00775F70" w:rsidP="00775F70">
                    <w:pPr>
                      <w:widowControl w:val="0"/>
                      <w:pBdr>
                        <w:top w:val="nil"/>
                        <w:left w:val="nil"/>
                        <w:bottom w:val="nil"/>
                        <w:right w:val="nil"/>
                        <w:between w:val="nil"/>
                      </w:pBdr>
                    </w:pPr>
                    <w:sdt>
                      <w:sdtPr>
                        <w:tag w:val="goog_rdk_323"/>
                        <w:id w:val="1347599554"/>
                      </w:sdtPr>
                      <w:sdtContent>
                        <w:r w:rsidR="00B85ED1">
                          <w:t>Linezolid</w:t>
                        </w:r>
                      </w:sdtContent>
                    </w:sdt>
                  </w:p>
                </w:sdtContent>
              </w:sdt>
            </w:tc>
          </w:tr>
        </w:sdtContent>
      </w:sdt>
      <w:sdt>
        <w:sdtPr>
          <w:tag w:val="goog_rdk_325"/>
          <w:id w:val="-412704343"/>
        </w:sdtPr>
        <w:sdtContent>
          <w:tr w:rsidR="00B85ED1" w14:paraId="1AF90D15" w14:textId="77777777" w:rsidTr="00775F70">
            <w:tc>
              <w:tcPr>
                <w:tcW w:w="4514" w:type="dxa"/>
                <w:shd w:val="clear" w:color="auto" w:fill="auto"/>
                <w:tcMar>
                  <w:top w:w="100" w:type="dxa"/>
                  <w:left w:w="100" w:type="dxa"/>
                  <w:bottom w:w="100" w:type="dxa"/>
                  <w:right w:w="100" w:type="dxa"/>
                </w:tcMar>
              </w:tcPr>
              <w:sdt>
                <w:sdtPr>
                  <w:tag w:val="goog_rdk_327"/>
                  <w:id w:val="-545830767"/>
                </w:sdtPr>
                <w:sdtContent>
                  <w:p w14:paraId="7AA9FF4B" w14:textId="77777777" w:rsidR="00B85ED1" w:rsidRDefault="00775F70" w:rsidP="00775F70">
                    <w:pPr>
                      <w:widowControl w:val="0"/>
                      <w:pBdr>
                        <w:top w:val="nil"/>
                        <w:left w:val="nil"/>
                        <w:bottom w:val="nil"/>
                        <w:right w:val="nil"/>
                        <w:between w:val="nil"/>
                      </w:pBdr>
                    </w:pPr>
                    <w:sdt>
                      <w:sdtPr>
                        <w:tag w:val="goog_rdk_326"/>
                        <w:id w:val="-1403990924"/>
                      </w:sdtPr>
                      <w:sdtContent>
                        <w:r w:rsidR="00B85ED1">
                          <w:t>MDR</w:t>
                        </w:r>
                      </w:sdtContent>
                    </w:sdt>
                  </w:p>
                </w:sdtContent>
              </w:sdt>
            </w:tc>
            <w:tc>
              <w:tcPr>
                <w:tcW w:w="4514" w:type="dxa"/>
                <w:shd w:val="clear" w:color="auto" w:fill="auto"/>
                <w:tcMar>
                  <w:top w:w="100" w:type="dxa"/>
                  <w:left w:w="100" w:type="dxa"/>
                  <w:bottom w:w="100" w:type="dxa"/>
                  <w:right w:w="100" w:type="dxa"/>
                </w:tcMar>
              </w:tcPr>
              <w:sdt>
                <w:sdtPr>
                  <w:tag w:val="goog_rdk_329"/>
                  <w:id w:val="1576405120"/>
                </w:sdtPr>
                <w:sdtContent>
                  <w:p w14:paraId="66B3CE2A" w14:textId="77777777" w:rsidR="00B85ED1" w:rsidRDefault="00775F70" w:rsidP="00775F70">
                    <w:pPr>
                      <w:widowControl w:val="0"/>
                      <w:pBdr>
                        <w:top w:val="nil"/>
                        <w:left w:val="nil"/>
                        <w:bottom w:val="nil"/>
                        <w:right w:val="nil"/>
                        <w:between w:val="nil"/>
                      </w:pBdr>
                    </w:pPr>
                    <w:sdt>
                      <w:sdtPr>
                        <w:tag w:val="goog_rdk_328"/>
                        <w:id w:val="716624542"/>
                      </w:sdtPr>
                      <w:sdtContent>
                        <w:r w:rsidR="00B85ED1">
                          <w:t>Multi-drug resistant (resistant to first-line drugs isoniazid and rifampicin)</w:t>
                        </w:r>
                      </w:sdtContent>
                    </w:sdt>
                  </w:p>
                </w:sdtContent>
              </w:sdt>
            </w:tc>
          </w:tr>
        </w:sdtContent>
      </w:sdt>
      <w:sdt>
        <w:sdtPr>
          <w:tag w:val="goog_rdk_330"/>
          <w:id w:val="1267280900"/>
        </w:sdtPr>
        <w:sdtContent>
          <w:tr w:rsidR="00B85ED1" w14:paraId="1A5BDBC1" w14:textId="77777777" w:rsidTr="00775F70">
            <w:tc>
              <w:tcPr>
                <w:tcW w:w="4514" w:type="dxa"/>
                <w:shd w:val="clear" w:color="auto" w:fill="auto"/>
                <w:tcMar>
                  <w:top w:w="100" w:type="dxa"/>
                  <w:left w:w="100" w:type="dxa"/>
                  <w:bottom w:w="100" w:type="dxa"/>
                  <w:right w:w="100" w:type="dxa"/>
                </w:tcMar>
              </w:tcPr>
              <w:sdt>
                <w:sdtPr>
                  <w:tag w:val="goog_rdk_332"/>
                  <w:id w:val="1797950239"/>
                </w:sdtPr>
                <w:sdtContent>
                  <w:p w14:paraId="5F77A0B7" w14:textId="77777777" w:rsidR="00B85ED1" w:rsidRDefault="00775F70" w:rsidP="00775F70">
                    <w:pPr>
                      <w:widowControl w:val="0"/>
                      <w:pBdr>
                        <w:top w:val="nil"/>
                        <w:left w:val="nil"/>
                        <w:bottom w:val="nil"/>
                        <w:right w:val="nil"/>
                        <w:between w:val="nil"/>
                      </w:pBdr>
                    </w:pPr>
                    <w:sdt>
                      <w:sdtPr>
                        <w:tag w:val="goog_rdk_331"/>
                        <w:id w:val="1126045879"/>
                      </w:sdtPr>
                      <w:sdtContent>
                        <w:r w:rsidR="00B85ED1">
                          <w:t>ME</w:t>
                        </w:r>
                      </w:sdtContent>
                    </w:sdt>
                  </w:p>
                </w:sdtContent>
              </w:sdt>
            </w:tc>
            <w:tc>
              <w:tcPr>
                <w:tcW w:w="4514" w:type="dxa"/>
                <w:shd w:val="clear" w:color="auto" w:fill="auto"/>
                <w:tcMar>
                  <w:top w:w="100" w:type="dxa"/>
                  <w:left w:w="100" w:type="dxa"/>
                  <w:bottom w:w="100" w:type="dxa"/>
                  <w:right w:w="100" w:type="dxa"/>
                </w:tcMar>
              </w:tcPr>
              <w:sdt>
                <w:sdtPr>
                  <w:tag w:val="goog_rdk_334"/>
                  <w:id w:val="-1203249801"/>
                </w:sdtPr>
                <w:sdtContent>
                  <w:p w14:paraId="0B5D6E44" w14:textId="77777777" w:rsidR="00B85ED1" w:rsidRDefault="00775F70" w:rsidP="00775F70">
                    <w:pPr>
                      <w:widowControl w:val="0"/>
                      <w:pBdr>
                        <w:top w:val="nil"/>
                        <w:left w:val="nil"/>
                        <w:bottom w:val="nil"/>
                        <w:right w:val="nil"/>
                        <w:between w:val="nil"/>
                      </w:pBdr>
                    </w:pPr>
                    <w:sdt>
                      <w:sdtPr>
                        <w:tag w:val="goog_rdk_333"/>
                        <w:id w:val="-1844764767"/>
                      </w:sdtPr>
                      <w:sdtContent>
                        <w:r w:rsidR="00B85ED1">
                          <w:t>Major error rate</w:t>
                        </w:r>
                      </w:sdtContent>
                    </w:sdt>
                  </w:p>
                </w:sdtContent>
              </w:sdt>
            </w:tc>
          </w:tr>
        </w:sdtContent>
      </w:sdt>
      <w:sdt>
        <w:sdtPr>
          <w:tag w:val="goog_rdk_335"/>
          <w:id w:val="-1046986646"/>
        </w:sdtPr>
        <w:sdtContent>
          <w:tr w:rsidR="00B85ED1" w14:paraId="5D9902C1" w14:textId="77777777" w:rsidTr="00775F70">
            <w:tc>
              <w:tcPr>
                <w:tcW w:w="4514" w:type="dxa"/>
                <w:shd w:val="clear" w:color="auto" w:fill="auto"/>
                <w:tcMar>
                  <w:top w:w="100" w:type="dxa"/>
                  <w:left w:w="100" w:type="dxa"/>
                  <w:bottom w:w="100" w:type="dxa"/>
                  <w:right w:w="100" w:type="dxa"/>
                </w:tcMar>
              </w:tcPr>
              <w:sdt>
                <w:sdtPr>
                  <w:tag w:val="goog_rdk_337"/>
                  <w:id w:val="1927620694"/>
                </w:sdtPr>
                <w:sdtContent>
                  <w:p w14:paraId="510A45AB" w14:textId="77777777" w:rsidR="00B85ED1" w:rsidRDefault="00775F70" w:rsidP="00775F70">
                    <w:pPr>
                      <w:widowControl w:val="0"/>
                      <w:pBdr>
                        <w:top w:val="nil"/>
                        <w:left w:val="nil"/>
                        <w:bottom w:val="nil"/>
                        <w:right w:val="nil"/>
                        <w:between w:val="nil"/>
                      </w:pBdr>
                    </w:pPr>
                    <w:sdt>
                      <w:sdtPr>
                        <w:tag w:val="goog_rdk_336"/>
                        <w:id w:val="-478764182"/>
                      </w:sdtPr>
                      <w:sdtContent>
                        <w:r w:rsidR="00B85ED1">
                          <w:t>MXF</w:t>
                        </w:r>
                      </w:sdtContent>
                    </w:sdt>
                  </w:p>
                </w:sdtContent>
              </w:sdt>
            </w:tc>
            <w:tc>
              <w:tcPr>
                <w:tcW w:w="4514" w:type="dxa"/>
                <w:shd w:val="clear" w:color="auto" w:fill="auto"/>
                <w:tcMar>
                  <w:top w:w="100" w:type="dxa"/>
                  <w:left w:w="100" w:type="dxa"/>
                  <w:bottom w:w="100" w:type="dxa"/>
                  <w:right w:w="100" w:type="dxa"/>
                </w:tcMar>
              </w:tcPr>
              <w:sdt>
                <w:sdtPr>
                  <w:tag w:val="goog_rdk_339"/>
                  <w:id w:val="-1297980652"/>
                </w:sdtPr>
                <w:sdtContent>
                  <w:p w14:paraId="121F80B3" w14:textId="77777777" w:rsidR="00B85ED1" w:rsidRDefault="00775F70" w:rsidP="00775F70">
                    <w:pPr>
                      <w:widowControl w:val="0"/>
                      <w:pBdr>
                        <w:top w:val="nil"/>
                        <w:left w:val="nil"/>
                        <w:bottom w:val="nil"/>
                        <w:right w:val="nil"/>
                        <w:between w:val="nil"/>
                      </w:pBdr>
                    </w:pPr>
                    <w:sdt>
                      <w:sdtPr>
                        <w:tag w:val="goog_rdk_338"/>
                        <w:id w:val="-1051615664"/>
                      </w:sdtPr>
                      <w:sdtContent>
                        <w:r w:rsidR="00B85ED1">
                          <w:t>Moxifloxacin</w:t>
                        </w:r>
                      </w:sdtContent>
                    </w:sdt>
                  </w:p>
                </w:sdtContent>
              </w:sdt>
            </w:tc>
          </w:tr>
        </w:sdtContent>
      </w:sdt>
      <w:sdt>
        <w:sdtPr>
          <w:tag w:val="goog_rdk_340"/>
          <w:id w:val="-859665124"/>
        </w:sdtPr>
        <w:sdtContent>
          <w:tr w:rsidR="00B85ED1" w14:paraId="7AAA79FA" w14:textId="77777777" w:rsidTr="00775F70">
            <w:tc>
              <w:tcPr>
                <w:tcW w:w="4514" w:type="dxa"/>
                <w:shd w:val="clear" w:color="auto" w:fill="auto"/>
                <w:tcMar>
                  <w:top w:w="100" w:type="dxa"/>
                  <w:left w:w="100" w:type="dxa"/>
                  <w:bottom w:w="100" w:type="dxa"/>
                  <w:right w:w="100" w:type="dxa"/>
                </w:tcMar>
              </w:tcPr>
              <w:sdt>
                <w:sdtPr>
                  <w:tag w:val="goog_rdk_342"/>
                  <w:id w:val="1747001653"/>
                </w:sdtPr>
                <w:sdtContent>
                  <w:p w14:paraId="520B9B00" w14:textId="77777777" w:rsidR="00B85ED1" w:rsidRDefault="00775F70" w:rsidP="00775F70">
                    <w:pPr>
                      <w:widowControl w:val="0"/>
                      <w:pBdr>
                        <w:top w:val="nil"/>
                        <w:left w:val="nil"/>
                        <w:bottom w:val="nil"/>
                        <w:right w:val="nil"/>
                        <w:between w:val="nil"/>
                      </w:pBdr>
                    </w:pPr>
                    <w:sdt>
                      <w:sdtPr>
                        <w:tag w:val="goog_rdk_341"/>
                        <w:id w:val="1673220723"/>
                      </w:sdtPr>
                      <w:sdtContent>
                        <w:r w:rsidR="00B85ED1">
                          <w:t>NPV</w:t>
                        </w:r>
                      </w:sdtContent>
                    </w:sdt>
                  </w:p>
                </w:sdtContent>
              </w:sdt>
            </w:tc>
            <w:tc>
              <w:tcPr>
                <w:tcW w:w="4514" w:type="dxa"/>
                <w:shd w:val="clear" w:color="auto" w:fill="auto"/>
                <w:tcMar>
                  <w:top w:w="100" w:type="dxa"/>
                  <w:left w:w="100" w:type="dxa"/>
                  <w:bottom w:w="100" w:type="dxa"/>
                  <w:right w:w="100" w:type="dxa"/>
                </w:tcMar>
              </w:tcPr>
              <w:sdt>
                <w:sdtPr>
                  <w:tag w:val="goog_rdk_344"/>
                  <w:id w:val="1618176152"/>
                </w:sdtPr>
                <w:sdtContent>
                  <w:p w14:paraId="224636A1" w14:textId="77777777" w:rsidR="00B85ED1" w:rsidRDefault="00775F70" w:rsidP="00775F70">
                    <w:pPr>
                      <w:widowControl w:val="0"/>
                      <w:pBdr>
                        <w:top w:val="nil"/>
                        <w:left w:val="nil"/>
                        <w:bottom w:val="nil"/>
                        <w:right w:val="nil"/>
                        <w:between w:val="nil"/>
                      </w:pBdr>
                    </w:pPr>
                    <w:sdt>
                      <w:sdtPr>
                        <w:tag w:val="goog_rdk_343"/>
                        <w:id w:val="1054655013"/>
                      </w:sdtPr>
                      <w:sdtContent>
                        <w:r w:rsidR="00B85ED1">
                          <w:t>Negative predictive value</w:t>
                        </w:r>
                      </w:sdtContent>
                    </w:sdt>
                  </w:p>
                </w:sdtContent>
              </w:sdt>
            </w:tc>
          </w:tr>
        </w:sdtContent>
      </w:sdt>
      <w:sdt>
        <w:sdtPr>
          <w:tag w:val="goog_rdk_345"/>
          <w:id w:val="-461105775"/>
        </w:sdtPr>
        <w:sdtContent>
          <w:tr w:rsidR="00B85ED1" w14:paraId="4807D311" w14:textId="77777777" w:rsidTr="00775F70">
            <w:tc>
              <w:tcPr>
                <w:tcW w:w="4514" w:type="dxa"/>
                <w:shd w:val="clear" w:color="auto" w:fill="auto"/>
                <w:tcMar>
                  <w:top w:w="100" w:type="dxa"/>
                  <w:left w:w="100" w:type="dxa"/>
                  <w:bottom w:w="100" w:type="dxa"/>
                  <w:right w:w="100" w:type="dxa"/>
                </w:tcMar>
              </w:tcPr>
              <w:sdt>
                <w:sdtPr>
                  <w:tag w:val="goog_rdk_347"/>
                  <w:id w:val="237916124"/>
                </w:sdtPr>
                <w:sdtContent>
                  <w:p w14:paraId="79167490" w14:textId="77777777" w:rsidR="00B85ED1" w:rsidRDefault="00775F70" w:rsidP="00775F70">
                    <w:pPr>
                      <w:widowControl w:val="0"/>
                      <w:pBdr>
                        <w:top w:val="nil"/>
                        <w:left w:val="nil"/>
                        <w:bottom w:val="nil"/>
                        <w:right w:val="nil"/>
                        <w:between w:val="nil"/>
                      </w:pBdr>
                    </w:pPr>
                    <w:sdt>
                      <w:sdtPr>
                        <w:tag w:val="goog_rdk_346"/>
                        <w:id w:val="-654145194"/>
                      </w:sdtPr>
                      <w:sdtContent>
                        <w:r w:rsidR="00B85ED1">
                          <w:t>NRDs</w:t>
                        </w:r>
                      </w:sdtContent>
                    </w:sdt>
                  </w:p>
                </w:sdtContent>
              </w:sdt>
            </w:tc>
            <w:tc>
              <w:tcPr>
                <w:tcW w:w="4514" w:type="dxa"/>
                <w:shd w:val="clear" w:color="auto" w:fill="auto"/>
                <w:tcMar>
                  <w:top w:w="100" w:type="dxa"/>
                  <w:left w:w="100" w:type="dxa"/>
                  <w:bottom w:w="100" w:type="dxa"/>
                  <w:right w:w="100" w:type="dxa"/>
                </w:tcMar>
              </w:tcPr>
              <w:sdt>
                <w:sdtPr>
                  <w:tag w:val="goog_rdk_349"/>
                  <w:id w:val="457223929"/>
                </w:sdtPr>
                <w:sdtContent>
                  <w:p w14:paraId="6D82A52E" w14:textId="77777777" w:rsidR="00B85ED1" w:rsidRDefault="00775F70" w:rsidP="00775F70">
                    <w:pPr>
                      <w:widowControl w:val="0"/>
                      <w:pBdr>
                        <w:top w:val="nil"/>
                        <w:left w:val="nil"/>
                        <w:bottom w:val="nil"/>
                        <w:right w:val="nil"/>
                        <w:between w:val="nil"/>
                      </w:pBdr>
                    </w:pPr>
                    <w:sdt>
                      <w:sdtPr>
                        <w:tag w:val="goog_rdk_348"/>
                        <w:id w:val="310610309"/>
                      </w:sdtPr>
                      <w:sdtContent>
                        <w:r w:rsidR="00B85ED1">
                          <w:t>New and repurposed drugs</w:t>
                        </w:r>
                      </w:sdtContent>
                    </w:sdt>
                  </w:p>
                </w:sdtContent>
              </w:sdt>
            </w:tc>
          </w:tr>
        </w:sdtContent>
      </w:sdt>
      <w:sdt>
        <w:sdtPr>
          <w:tag w:val="goog_rdk_350"/>
          <w:id w:val="866872281"/>
        </w:sdtPr>
        <w:sdtContent>
          <w:tr w:rsidR="00B85ED1" w14:paraId="1643BB5C" w14:textId="77777777" w:rsidTr="00775F70">
            <w:tc>
              <w:tcPr>
                <w:tcW w:w="4514" w:type="dxa"/>
                <w:shd w:val="clear" w:color="auto" w:fill="auto"/>
                <w:tcMar>
                  <w:top w:w="100" w:type="dxa"/>
                  <w:left w:w="100" w:type="dxa"/>
                  <w:bottom w:w="100" w:type="dxa"/>
                  <w:right w:w="100" w:type="dxa"/>
                </w:tcMar>
              </w:tcPr>
              <w:sdt>
                <w:sdtPr>
                  <w:tag w:val="goog_rdk_352"/>
                  <w:id w:val="-1285876241"/>
                </w:sdtPr>
                <w:sdtContent>
                  <w:p w14:paraId="6F3908AB" w14:textId="77777777" w:rsidR="00B85ED1" w:rsidRDefault="00775F70" w:rsidP="00775F70">
                    <w:pPr>
                      <w:widowControl w:val="0"/>
                      <w:pBdr>
                        <w:top w:val="nil"/>
                        <w:left w:val="nil"/>
                        <w:bottom w:val="nil"/>
                        <w:right w:val="nil"/>
                        <w:between w:val="nil"/>
                      </w:pBdr>
                    </w:pPr>
                    <w:sdt>
                      <w:sdtPr>
                        <w:tag w:val="goog_rdk_351"/>
                        <w:id w:val="-1459409657"/>
                      </w:sdtPr>
                      <w:sdtContent>
                        <w:r w:rsidR="00B85ED1">
                          <w:t>PPV</w:t>
                        </w:r>
                      </w:sdtContent>
                    </w:sdt>
                  </w:p>
                </w:sdtContent>
              </w:sdt>
            </w:tc>
            <w:tc>
              <w:tcPr>
                <w:tcW w:w="4514" w:type="dxa"/>
                <w:shd w:val="clear" w:color="auto" w:fill="auto"/>
                <w:tcMar>
                  <w:top w:w="100" w:type="dxa"/>
                  <w:left w:w="100" w:type="dxa"/>
                  <w:bottom w:w="100" w:type="dxa"/>
                  <w:right w:w="100" w:type="dxa"/>
                </w:tcMar>
              </w:tcPr>
              <w:sdt>
                <w:sdtPr>
                  <w:tag w:val="goog_rdk_354"/>
                  <w:id w:val="1424913967"/>
                </w:sdtPr>
                <w:sdtContent>
                  <w:p w14:paraId="7A0E6B9F" w14:textId="77777777" w:rsidR="00B85ED1" w:rsidRDefault="00775F70" w:rsidP="00775F70">
                    <w:pPr>
                      <w:widowControl w:val="0"/>
                      <w:pBdr>
                        <w:top w:val="nil"/>
                        <w:left w:val="nil"/>
                        <w:bottom w:val="nil"/>
                        <w:right w:val="nil"/>
                        <w:between w:val="nil"/>
                      </w:pBdr>
                    </w:pPr>
                    <w:sdt>
                      <w:sdtPr>
                        <w:tag w:val="goog_rdk_353"/>
                        <w:id w:val="-1146350767"/>
                      </w:sdtPr>
                      <w:sdtContent>
                        <w:r w:rsidR="00B85ED1">
                          <w:t>Positive predictive value</w:t>
                        </w:r>
                      </w:sdtContent>
                    </w:sdt>
                  </w:p>
                </w:sdtContent>
              </w:sdt>
            </w:tc>
          </w:tr>
        </w:sdtContent>
      </w:sdt>
      <w:sdt>
        <w:sdtPr>
          <w:tag w:val="goog_rdk_355"/>
          <w:id w:val="1496845312"/>
        </w:sdtPr>
        <w:sdtContent>
          <w:tr w:rsidR="00B85ED1" w14:paraId="1E8F3307" w14:textId="77777777" w:rsidTr="00775F70">
            <w:tc>
              <w:tcPr>
                <w:tcW w:w="4514" w:type="dxa"/>
                <w:shd w:val="clear" w:color="auto" w:fill="auto"/>
                <w:tcMar>
                  <w:top w:w="100" w:type="dxa"/>
                  <w:left w:w="100" w:type="dxa"/>
                  <w:bottom w:w="100" w:type="dxa"/>
                  <w:right w:w="100" w:type="dxa"/>
                </w:tcMar>
              </w:tcPr>
              <w:sdt>
                <w:sdtPr>
                  <w:tag w:val="goog_rdk_357"/>
                  <w:id w:val="-1657606803"/>
                </w:sdtPr>
                <w:sdtContent>
                  <w:p w14:paraId="3F7770FE" w14:textId="77777777" w:rsidR="00B85ED1" w:rsidRDefault="00775F70" w:rsidP="00775F70">
                    <w:pPr>
                      <w:widowControl w:val="0"/>
                      <w:pBdr>
                        <w:top w:val="nil"/>
                        <w:left w:val="nil"/>
                        <w:bottom w:val="nil"/>
                        <w:right w:val="nil"/>
                        <w:between w:val="nil"/>
                      </w:pBdr>
                    </w:pPr>
                    <w:sdt>
                      <w:sdtPr>
                        <w:tag w:val="goog_rdk_356"/>
                        <w:id w:val="-999338717"/>
                      </w:sdtPr>
                      <w:sdtContent>
                        <w:r w:rsidR="00B85ED1">
                          <w:t>pre-XDR</w:t>
                        </w:r>
                      </w:sdtContent>
                    </w:sdt>
                  </w:p>
                </w:sdtContent>
              </w:sdt>
            </w:tc>
            <w:tc>
              <w:tcPr>
                <w:tcW w:w="4514" w:type="dxa"/>
                <w:shd w:val="clear" w:color="auto" w:fill="auto"/>
                <w:tcMar>
                  <w:top w:w="100" w:type="dxa"/>
                  <w:left w:w="100" w:type="dxa"/>
                  <w:bottom w:w="100" w:type="dxa"/>
                  <w:right w:w="100" w:type="dxa"/>
                </w:tcMar>
              </w:tcPr>
              <w:sdt>
                <w:sdtPr>
                  <w:tag w:val="goog_rdk_359"/>
                  <w:id w:val="1562521212"/>
                </w:sdtPr>
                <w:sdtContent>
                  <w:p w14:paraId="64369F6E" w14:textId="77777777" w:rsidR="00B85ED1" w:rsidRDefault="00775F70" w:rsidP="00775F70">
                    <w:pPr>
                      <w:widowControl w:val="0"/>
                      <w:pBdr>
                        <w:top w:val="nil"/>
                        <w:left w:val="nil"/>
                        <w:bottom w:val="nil"/>
                        <w:right w:val="nil"/>
                        <w:between w:val="nil"/>
                      </w:pBdr>
                    </w:pPr>
                    <w:sdt>
                      <w:sdtPr>
                        <w:tag w:val="goog_rdk_358"/>
                        <w:id w:val="-430207852"/>
                      </w:sdtPr>
                      <w:sdtContent>
                        <w:r w:rsidR="00B85ED1">
                          <w:t>Pre-extensively drug resistant (RR/MDR + fluoroquinolone resistance)</w:t>
                        </w:r>
                      </w:sdtContent>
                    </w:sdt>
                  </w:p>
                </w:sdtContent>
              </w:sdt>
            </w:tc>
          </w:tr>
        </w:sdtContent>
      </w:sdt>
      <w:sdt>
        <w:sdtPr>
          <w:tag w:val="goog_rdk_360"/>
          <w:id w:val="1200356118"/>
        </w:sdtPr>
        <w:sdtContent>
          <w:tr w:rsidR="00B85ED1" w14:paraId="49A586A6" w14:textId="77777777" w:rsidTr="00775F70">
            <w:tc>
              <w:tcPr>
                <w:tcW w:w="4514" w:type="dxa"/>
                <w:shd w:val="clear" w:color="auto" w:fill="auto"/>
                <w:tcMar>
                  <w:top w:w="100" w:type="dxa"/>
                  <w:left w:w="100" w:type="dxa"/>
                  <w:bottom w:w="100" w:type="dxa"/>
                  <w:right w:w="100" w:type="dxa"/>
                </w:tcMar>
              </w:tcPr>
              <w:sdt>
                <w:sdtPr>
                  <w:tag w:val="goog_rdk_362"/>
                  <w:id w:val="-1421173894"/>
                </w:sdtPr>
                <w:sdtContent>
                  <w:p w14:paraId="76A554E1" w14:textId="77777777" w:rsidR="00B85ED1" w:rsidRDefault="00775F70" w:rsidP="00775F70">
                    <w:pPr>
                      <w:widowControl w:val="0"/>
                      <w:pBdr>
                        <w:top w:val="nil"/>
                        <w:left w:val="nil"/>
                        <w:bottom w:val="nil"/>
                        <w:right w:val="nil"/>
                        <w:between w:val="nil"/>
                      </w:pBdr>
                    </w:pPr>
                    <w:sdt>
                      <w:sdtPr>
                        <w:tag w:val="goog_rdk_361"/>
                        <w:id w:val="-1335767175"/>
                      </w:sdtPr>
                      <w:sdtContent>
                        <w:r w:rsidR="00B85ED1">
                          <w:t>RIF</w:t>
                        </w:r>
                      </w:sdtContent>
                    </w:sdt>
                  </w:p>
                </w:sdtContent>
              </w:sdt>
            </w:tc>
            <w:tc>
              <w:tcPr>
                <w:tcW w:w="4514" w:type="dxa"/>
                <w:shd w:val="clear" w:color="auto" w:fill="auto"/>
                <w:tcMar>
                  <w:top w:w="100" w:type="dxa"/>
                  <w:left w:w="100" w:type="dxa"/>
                  <w:bottom w:w="100" w:type="dxa"/>
                  <w:right w:w="100" w:type="dxa"/>
                </w:tcMar>
              </w:tcPr>
              <w:sdt>
                <w:sdtPr>
                  <w:tag w:val="goog_rdk_364"/>
                  <w:id w:val="39723607"/>
                </w:sdtPr>
                <w:sdtContent>
                  <w:p w14:paraId="3FB62490" w14:textId="77777777" w:rsidR="00B85ED1" w:rsidRDefault="00775F70" w:rsidP="00775F70">
                    <w:pPr>
                      <w:widowControl w:val="0"/>
                      <w:pBdr>
                        <w:top w:val="nil"/>
                        <w:left w:val="nil"/>
                        <w:bottom w:val="nil"/>
                        <w:right w:val="nil"/>
                        <w:between w:val="nil"/>
                      </w:pBdr>
                    </w:pPr>
                    <w:sdt>
                      <w:sdtPr>
                        <w:tag w:val="goog_rdk_363"/>
                        <w:id w:val="-429203908"/>
                      </w:sdtPr>
                      <w:sdtContent>
                        <w:proofErr w:type="spellStart"/>
                        <w:r w:rsidR="00B85ED1">
                          <w:t>Rifampcin</w:t>
                        </w:r>
                        <w:proofErr w:type="spellEnd"/>
                      </w:sdtContent>
                    </w:sdt>
                  </w:p>
                </w:sdtContent>
              </w:sdt>
            </w:tc>
          </w:tr>
        </w:sdtContent>
      </w:sdt>
      <w:sdt>
        <w:sdtPr>
          <w:tag w:val="goog_rdk_365"/>
          <w:id w:val="-1963263175"/>
        </w:sdtPr>
        <w:sdtContent>
          <w:tr w:rsidR="00B85ED1" w14:paraId="741F0A9A" w14:textId="77777777" w:rsidTr="00775F70">
            <w:tc>
              <w:tcPr>
                <w:tcW w:w="4514" w:type="dxa"/>
                <w:shd w:val="clear" w:color="auto" w:fill="auto"/>
                <w:tcMar>
                  <w:top w:w="100" w:type="dxa"/>
                  <w:left w:w="100" w:type="dxa"/>
                  <w:bottom w:w="100" w:type="dxa"/>
                  <w:right w:w="100" w:type="dxa"/>
                </w:tcMar>
              </w:tcPr>
              <w:sdt>
                <w:sdtPr>
                  <w:tag w:val="goog_rdk_367"/>
                  <w:id w:val="100771842"/>
                </w:sdtPr>
                <w:sdtContent>
                  <w:p w14:paraId="6E2B5C14" w14:textId="77777777" w:rsidR="00B85ED1" w:rsidRDefault="00775F70" w:rsidP="00775F70">
                    <w:pPr>
                      <w:widowControl w:val="0"/>
                      <w:pBdr>
                        <w:top w:val="nil"/>
                        <w:left w:val="nil"/>
                        <w:bottom w:val="nil"/>
                        <w:right w:val="nil"/>
                        <w:between w:val="nil"/>
                      </w:pBdr>
                    </w:pPr>
                    <w:sdt>
                      <w:sdtPr>
                        <w:tag w:val="goog_rdk_366"/>
                        <w:id w:val="-229393179"/>
                      </w:sdtPr>
                      <w:sdtContent>
                        <w:r w:rsidR="00B85ED1">
                          <w:t>RFB</w:t>
                        </w:r>
                      </w:sdtContent>
                    </w:sdt>
                  </w:p>
                </w:sdtContent>
              </w:sdt>
            </w:tc>
            <w:tc>
              <w:tcPr>
                <w:tcW w:w="4514" w:type="dxa"/>
                <w:shd w:val="clear" w:color="auto" w:fill="auto"/>
                <w:tcMar>
                  <w:top w:w="100" w:type="dxa"/>
                  <w:left w:w="100" w:type="dxa"/>
                  <w:bottom w:w="100" w:type="dxa"/>
                  <w:right w:w="100" w:type="dxa"/>
                </w:tcMar>
              </w:tcPr>
              <w:sdt>
                <w:sdtPr>
                  <w:tag w:val="goog_rdk_369"/>
                  <w:id w:val="1095668890"/>
                </w:sdtPr>
                <w:sdtContent>
                  <w:p w14:paraId="107859F0" w14:textId="77777777" w:rsidR="00B85ED1" w:rsidRDefault="00775F70" w:rsidP="00775F70">
                    <w:pPr>
                      <w:widowControl w:val="0"/>
                      <w:pBdr>
                        <w:top w:val="nil"/>
                        <w:left w:val="nil"/>
                        <w:bottom w:val="nil"/>
                        <w:right w:val="nil"/>
                        <w:between w:val="nil"/>
                      </w:pBdr>
                    </w:pPr>
                    <w:sdt>
                      <w:sdtPr>
                        <w:tag w:val="goog_rdk_368"/>
                        <w:id w:val="-984235284"/>
                      </w:sdtPr>
                      <w:sdtContent>
                        <w:r w:rsidR="00B85ED1">
                          <w:t>Rifabutin</w:t>
                        </w:r>
                      </w:sdtContent>
                    </w:sdt>
                  </w:p>
                </w:sdtContent>
              </w:sdt>
            </w:tc>
          </w:tr>
        </w:sdtContent>
      </w:sdt>
      <w:sdt>
        <w:sdtPr>
          <w:tag w:val="goog_rdk_370"/>
          <w:id w:val="-1651740906"/>
        </w:sdtPr>
        <w:sdtContent>
          <w:tr w:rsidR="00B85ED1" w14:paraId="6528C786" w14:textId="77777777" w:rsidTr="00775F70">
            <w:tc>
              <w:tcPr>
                <w:tcW w:w="4514" w:type="dxa"/>
                <w:shd w:val="clear" w:color="auto" w:fill="auto"/>
                <w:tcMar>
                  <w:top w:w="100" w:type="dxa"/>
                  <w:left w:w="100" w:type="dxa"/>
                  <w:bottom w:w="100" w:type="dxa"/>
                  <w:right w:w="100" w:type="dxa"/>
                </w:tcMar>
              </w:tcPr>
              <w:sdt>
                <w:sdtPr>
                  <w:tag w:val="goog_rdk_372"/>
                  <w:id w:val="1345214746"/>
                </w:sdtPr>
                <w:sdtContent>
                  <w:p w14:paraId="65E69B8C" w14:textId="77777777" w:rsidR="00B85ED1" w:rsidRDefault="00775F70" w:rsidP="00775F70">
                    <w:pPr>
                      <w:widowControl w:val="0"/>
                      <w:pBdr>
                        <w:top w:val="nil"/>
                        <w:left w:val="nil"/>
                        <w:bottom w:val="nil"/>
                        <w:right w:val="nil"/>
                        <w:between w:val="nil"/>
                      </w:pBdr>
                    </w:pPr>
                    <w:sdt>
                      <w:sdtPr>
                        <w:tag w:val="goog_rdk_371"/>
                        <w:id w:val="389700765"/>
                      </w:sdtPr>
                      <w:sdtContent>
                        <w:r w:rsidR="00B85ED1">
                          <w:t>RMR</w:t>
                        </w:r>
                      </w:sdtContent>
                    </w:sdt>
                  </w:p>
                </w:sdtContent>
              </w:sdt>
            </w:tc>
            <w:tc>
              <w:tcPr>
                <w:tcW w:w="4514" w:type="dxa"/>
                <w:shd w:val="clear" w:color="auto" w:fill="auto"/>
                <w:tcMar>
                  <w:top w:w="100" w:type="dxa"/>
                  <w:left w:w="100" w:type="dxa"/>
                  <w:bottom w:w="100" w:type="dxa"/>
                  <w:right w:w="100" w:type="dxa"/>
                </w:tcMar>
              </w:tcPr>
              <w:sdt>
                <w:sdtPr>
                  <w:tag w:val="goog_rdk_374"/>
                  <w:id w:val="-1656749720"/>
                </w:sdtPr>
                <w:sdtContent>
                  <w:p w14:paraId="5AEA2F63" w14:textId="77777777" w:rsidR="00B85ED1" w:rsidRDefault="00775F70" w:rsidP="00775F70">
                    <w:pPr>
                      <w:widowControl w:val="0"/>
                      <w:pBdr>
                        <w:top w:val="nil"/>
                        <w:left w:val="nil"/>
                        <w:bottom w:val="nil"/>
                        <w:right w:val="nil"/>
                        <w:between w:val="nil"/>
                      </w:pBdr>
                    </w:pPr>
                    <w:sdt>
                      <w:sdtPr>
                        <w:tag w:val="goog_rdk_373"/>
                        <w:id w:val="-1718196835"/>
                      </w:sdtPr>
                      <w:sdtContent>
                        <w:r w:rsidR="00B85ED1">
                          <w:t>Rifampicin mono-resistant</w:t>
                        </w:r>
                      </w:sdtContent>
                    </w:sdt>
                  </w:p>
                </w:sdtContent>
              </w:sdt>
            </w:tc>
          </w:tr>
        </w:sdtContent>
      </w:sdt>
      <w:sdt>
        <w:sdtPr>
          <w:tag w:val="goog_rdk_375"/>
          <w:id w:val="235980211"/>
        </w:sdtPr>
        <w:sdtContent>
          <w:tr w:rsidR="00B85ED1" w14:paraId="2FBBB666" w14:textId="77777777" w:rsidTr="00775F70">
            <w:tc>
              <w:tcPr>
                <w:tcW w:w="4514" w:type="dxa"/>
                <w:shd w:val="clear" w:color="auto" w:fill="auto"/>
                <w:tcMar>
                  <w:top w:w="100" w:type="dxa"/>
                  <w:left w:w="100" w:type="dxa"/>
                  <w:bottom w:w="100" w:type="dxa"/>
                  <w:right w:w="100" w:type="dxa"/>
                </w:tcMar>
              </w:tcPr>
              <w:sdt>
                <w:sdtPr>
                  <w:tag w:val="goog_rdk_377"/>
                  <w:id w:val="-1884399378"/>
                </w:sdtPr>
                <w:sdtContent>
                  <w:p w14:paraId="687B425C" w14:textId="77777777" w:rsidR="00B85ED1" w:rsidRDefault="00775F70" w:rsidP="00775F70">
                    <w:pPr>
                      <w:widowControl w:val="0"/>
                      <w:pBdr>
                        <w:top w:val="nil"/>
                        <w:left w:val="nil"/>
                        <w:bottom w:val="nil"/>
                        <w:right w:val="nil"/>
                        <w:between w:val="nil"/>
                      </w:pBdr>
                    </w:pPr>
                    <w:sdt>
                      <w:sdtPr>
                        <w:tag w:val="goog_rdk_376"/>
                        <w:id w:val="-95711780"/>
                      </w:sdtPr>
                      <w:sdtContent>
                        <w:r w:rsidR="00B85ED1">
                          <w:t>RR</w:t>
                        </w:r>
                      </w:sdtContent>
                    </w:sdt>
                  </w:p>
                </w:sdtContent>
              </w:sdt>
            </w:tc>
            <w:tc>
              <w:tcPr>
                <w:tcW w:w="4514" w:type="dxa"/>
                <w:shd w:val="clear" w:color="auto" w:fill="auto"/>
                <w:tcMar>
                  <w:top w:w="100" w:type="dxa"/>
                  <w:left w:w="100" w:type="dxa"/>
                  <w:bottom w:w="100" w:type="dxa"/>
                  <w:right w:w="100" w:type="dxa"/>
                </w:tcMar>
              </w:tcPr>
              <w:sdt>
                <w:sdtPr>
                  <w:tag w:val="goog_rdk_379"/>
                  <w:id w:val="1791174143"/>
                </w:sdtPr>
                <w:sdtContent>
                  <w:p w14:paraId="5BADA5BA" w14:textId="77777777" w:rsidR="00B85ED1" w:rsidRDefault="00775F70" w:rsidP="00775F70">
                    <w:pPr>
                      <w:widowControl w:val="0"/>
                      <w:pBdr>
                        <w:top w:val="nil"/>
                        <w:left w:val="nil"/>
                        <w:bottom w:val="nil"/>
                        <w:right w:val="nil"/>
                        <w:between w:val="nil"/>
                      </w:pBdr>
                    </w:pPr>
                    <w:sdt>
                      <w:sdtPr>
                        <w:tag w:val="goog_rdk_378"/>
                        <w:id w:val="-160393744"/>
                      </w:sdtPr>
                      <w:sdtContent>
                        <w:r w:rsidR="00B85ED1">
                          <w:t>Rifampicin resistant</w:t>
                        </w:r>
                      </w:sdtContent>
                    </w:sdt>
                  </w:p>
                </w:sdtContent>
              </w:sdt>
            </w:tc>
          </w:tr>
        </w:sdtContent>
      </w:sdt>
      <w:sdt>
        <w:sdtPr>
          <w:tag w:val="goog_rdk_380"/>
          <w:id w:val="1096057239"/>
        </w:sdtPr>
        <w:sdtContent>
          <w:tr w:rsidR="00B85ED1" w14:paraId="5236B818" w14:textId="77777777" w:rsidTr="00775F70">
            <w:tc>
              <w:tcPr>
                <w:tcW w:w="4514" w:type="dxa"/>
                <w:shd w:val="clear" w:color="auto" w:fill="auto"/>
                <w:tcMar>
                  <w:top w:w="100" w:type="dxa"/>
                  <w:left w:w="100" w:type="dxa"/>
                  <w:bottom w:w="100" w:type="dxa"/>
                  <w:right w:w="100" w:type="dxa"/>
                </w:tcMar>
              </w:tcPr>
              <w:sdt>
                <w:sdtPr>
                  <w:tag w:val="goog_rdk_382"/>
                  <w:id w:val="1581705616"/>
                </w:sdtPr>
                <w:sdtContent>
                  <w:p w14:paraId="4F513B20" w14:textId="77777777" w:rsidR="00B85ED1" w:rsidRDefault="00775F70" w:rsidP="00775F70">
                    <w:pPr>
                      <w:widowControl w:val="0"/>
                      <w:pBdr>
                        <w:top w:val="nil"/>
                        <w:left w:val="nil"/>
                        <w:bottom w:val="nil"/>
                        <w:right w:val="nil"/>
                        <w:between w:val="nil"/>
                      </w:pBdr>
                    </w:pPr>
                    <w:sdt>
                      <w:sdtPr>
                        <w:tag w:val="goog_rdk_381"/>
                        <w:id w:val="-903525140"/>
                      </w:sdtPr>
                      <w:sdtContent>
                        <w:r w:rsidR="00B85ED1">
                          <w:t>RRDR</w:t>
                        </w:r>
                      </w:sdtContent>
                    </w:sdt>
                  </w:p>
                </w:sdtContent>
              </w:sdt>
            </w:tc>
            <w:tc>
              <w:tcPr>
                <w:tcW w:w="4514" w:type="dxa"/>
                <w:shd w:val="clear" w:color="auto" w:fill="auto"/>
                <w:tcMar>
                  <w:top w:w="100" w:type="dxa"/>
                  <w:left w:w="100" w:type="dxa"/>
                  <w:bottom w:w="100" w:type="dxa"/>
                  <w:right w:w="100" w:type="dxa"/>
                </w:tcMar>
              </w:tcPr>
              <w:sdt>
                <w:sdtPr>
                  <w:tag w:val="goog_rdk_384"/>
                  <w:id w:val="1764416597"/>
                </w:sdtPr>
                <w:sdtContent>
                  <w:p w14:paraId="7A560CD1" w14:textId="77777777" w:rsidR="00B85ED1" w:rsidRDefault="00775F70" w:rsidP="00775F70">
                    <w:pPr>
                      <w:widowControl w:val="0"/>
                      <w:pBdr>
                        <w:top w:val="nil"/>
                        <w:left w:val="nil"/>
                        <w:bottom w:val="nil"/>
                        <w:right w:val="nil"/>
                        <w:between w:val="nil"/>
                      </w:pBdr>
                    </w:pPr>
                    <w:sdt>
                      <w:sdtPr>
                        <w:tag w:val="goog_rdk_383"/>
                        <w:id w:val="-1220978440"/>
                      </w:sdtPr>
                      <w:sdtContent>
                        <w:r w:rsidR="00B85ED1">
                          <w:t>Rifampicin-resistance determining region</w:t>
                        </w:r>
                      </w:sdtContent>
                    </w:sdt>
                  </w:p>
                </w:sdtContent>
              </w:sdt>
            </w:tc>
          </w:tr>
        </w:sdtContent>
      </w:sdt>
      <w:sdt>
        <w:sdtPr>
          <w:tag w:val="goog_rdk_385"/>
          <w:id w:val="-1692680536"/>
        </w:sdtPr>
        <w:sdtContent>
          <w:tr w:rsidR="00B85ED1" w14:paraId="71211536" w14:textId="77777777" w:rsidTr="00775F70">
            <w:tc>
              <w:tcPr>
                <w:tcW w:w="4514" w:type="dxa"/>
                <w:shd w:val="clear" w:color="auto" w:fill="auto"/>
                <w:tcMar>
                  <w:top w:w="100" w:type="dxa"/>
                  <w:left w:w="100" w:type="dxa"/>
                  <w:bottom w:w="100" w:type="dxa"/>
                  <w:right w:w="100" w:type="dxa"/>
                </w:tcMar>
              </w:tcPr>
              <w:sdt>
                <w:sdtPr>
                  <w:tag w:val="goog_rdk_387"/>
                  <w:id w:val="428021236"/>
                </w:sdtPr>
                <w:sdtContent>
                  <w:p w14:paraId="18414876" w14:textId="77777777" w:rsidR="00B85ED1" w:rsidRDefault="00775F70" w:rsidP="00775F70">
                    <w:pPr>
                      <w:widowControl w:val="0"/>
                      <w:pBdr>
                        <w:top w:val="nil"/>
                        <w:left w:val="nil"/>
                        <w:bottom w:val="nil"/>
                        <w:right w:val="nil"/>
                        <w:between w:val="nil"/>
                      </w:pBdr>
                    </w:pPr>
                    <w:sdt>
                      <w:sdtPr>
                        <w:tag w:val="goog_rdk_386"/>
                        <w:id w:val="-704867168"/>
                      </w:sdtPr>
                      <w:sdtContent>
                        <w:r w:rsidR="00B85ED1">
                          <w:t>SNP</w:t>
                        </w:r>
                      </w:sdtContent>
                    </w:sdt>
                  </w:p>
                </w:sdtContent>
              </w:sdt>
            </w:tc>
            <w:tc>
              <w:tcPr>
                <w:tcW w:w="4514" w:type="dxa"/>
                <w:shd w:val="clear" w:color="auto" w:fill="auto"/>
                <w:tcMar>
                  <w:top w:w="100" w:type="dxa"/>
                  <w:left w:w="100" w:type="dxa"/>
                  <w:bottom w:w="100" w:type="dxa"/>
                  <w:right w:w="100" w:type="dxa"/>
                </w:tcMar>
              </w:tcPr>
              <w:sdt>
                <w:sdtPr>
                  <w:tag w:val="goog_rdk_389"/>
                  <w:id w:val="1262795626"/>
                </w:sdtPr>
                <w:sdtContent>
                  <w:p w14:paraId="1B85A53F" w14:textId="77777777" w:rsidR="00B85ED1" w:rsidRDefault="00775F70" w:rsidP="00775F70">
                    <w:pPr>
                      <w:widowControl w:val="0"/>
                      <w:pBdr>
                        <w:top w:val="nil"/>
                        <w:left w:val="nil"/>
                        <w:bottom w:val="nil"/>
                        <w:right w:val="nil"/>
                        <w:between w:val="nil"/>
                      </w:pBdr>
                    </w:pPr>
                    <w:sdt>
                      <w:sdtPr>
                        <w:tag w:val="goog_rdk_388"/>
                        <w:id w:val="-2075719793"/>
                      </w:sdtPr>
                      <w:sdtContent>
                        <w:r w:rsidR="00B85ED1">
                          <w:t>Single nucleotide polymorphism</w:t>
                        </w:r>
                      </w:sdtContent>
                    </w:sdt>
                  </w:p>
                </w:sdtContent>
              </w:sdt>
            </w:tc>
          </w:tr>
        </w:sdtContent>
      </w:sdt>
      <w:sdt>
        <w:sdtPr>
          <w:tag w:val="goog_rdk_390"/>
          <w:id w:val="913053212"/>
        </w:sdtPr>
        <w:sdtContent>
          <w:tr w:rsidR="00B85ED1" w14:paraId="5591AE03" w14:textId="77777777" w:rsidTr="00775F70">
            <w:tc>
              <w:tcPr>
                <w:tcW w:w="4514" w:type="dxa"/>
                <w:shd w:val="clear" w:color="auto" w:fill="auto"/>
                <w:tcMar>
                  <w:top w:w="100" w:type="dxa"/>
                  <w:left w:w="100" w:type="dxa"/>
                  <w:bottom w:w="100" w:type="dxa"/>
                  <w:right w:w="100" w:type="dxa"/>
                </w:tcMar>
              </w:tcPr>
              <w:sdt>
                <w:sdtPr>
                  <w:tag w:val="goog_rdk_392"/>
                  <w:id w:val="1725790802"/>
                </w:sdtPr>
                <w:sdtContent>
                  <w:p w14:paraId="1D37A2B8" w14:textId="77777777" w:rsidR="00B85ED1" w:rsidRDefault="00775F70" w:rsidP="00775F70">
                    <w:pPr>
                      <w:widowControl w:val="0"/>
                      <w:pBdr>
                        <w:top w:val="nil"/>
                        <w:left w:val="nil"/>
                        <w:bottom w:val="nil"/>
                        <w:right w:val="nil"/>
                        <w:between w:val="nil"/>
                      </w:pBdr>
                    </w:pPr>
                    <w:sdt>
                      <w:sdtPr>
                        <w:tag w:val="goog_rdk_391"/>
                        <w:id w:val="-1746253805"/>
                      </w:sdtPr>
                      <w:sdtContent>
                        <w:r w:rsidR="00B85ED1">
                          <w:t>TB</w:t>
                        </w:r>
                      </w:sdtContent>
                    </w:sdt>
                  </w:p>
                </w:sdtContent>
              </w:sdt>
            </w:tc>
            <w:tc>
              <w:tcPr>
                <w:tcW w:w="4514" w:type="dxa"/>
                <w:shd w:val="clear" w:color="auto" w:fill="auto"/>
                <w:tcMar>
                  <w:top w:w="100" w:type="dxa"/>
                  <w:left w:w="100" w:type="dxa"/>
                  <w:bottom w:w="100" w:type="dxa"/>
                  <w:right w:w="100" w:type="dxa"/>
                </w:tcMar>
              </w:tcPr>
              <w:sdt>
                <w:sdtPr>
                  <w:tag w:val="goog_rdk_394"/>
                  <w:id w:val="-641650920"/>
                </w:sdtPr>
                <w:sdtContent>
                  <w:p w14:paraId="7A6A281C" w14:textId="77777777" w:rsidR="00B85ED1" w:rsidRDefault="00775F70" w:rsidP="00775F70">
                    <w:pPr>
                      <w:widowControl w:val="0"/>
                      <w:pBdr>
                        <w:top w:val="nil"/>
                        <w:left w:val="nil"/>
                        <w:bottom w:val="nil"/>
                        <w:right w:val="nil"/>
                        <w:between w:val="nil"/>
                      </w:pBdr>
                    </w:pPr>
                    <w:sdt>
                      <w:sdtPr>
                        <w:tag w:val="goog_rdk_393"/>
                        <w:id w:val="-127320870"/>
                      </w:sdtPr>
                      <w:sdtContent>
                        <w:r w:rsidR="00B85ED1">
                          <w:t>Tuberculosis</w:t>
                        </w:r>
                      </w:sdtContent>
                    </w:sdt>
                  </w:p>
                </w:sdtContent>
              </w:sdt>
            </w:tc>
          </w:tr>
        </w:sdtContent>
      </w:sdt>
      <w:sdt>
        <w:sdtPr>
          <w:tag w:val="goog_rdk_395"/>
          <w:id w:val="86901539"/>
        </w:sdtPr>
        <w:sdtContent>
          <w:tr w:rsidR="00B85ED1" w14:paraId="351E01CD" w14:textId="77777777" w:rsidTr="00775F70">
            <w:tc>
              <w:tcPr>
                <w:tcW w:w="4514" w:type="dxa"/>
                <w:shd w:val="clear" w:color="auto" w:fill="auto"/>
                <w:tcMar>
                  <w:top w:w="100" w:type="dxa"/>
                  <w:left w:w="100" w:type="dxa"/>
                  <w:bottom w:w="100" w:type="dxa"/>
                  <w:right w:w="100" w:type="dxa"/>
                </w:tcMar>
              </w:tcPr>
              <w:sdt>
                <w:sdtPr>
                  <w:tag w:val="goog_rdk_397"/>
                  <w:id w:val="-947159823"/>
                </w:sdtPr>
                <w:sdtContent>
                  <w:p w14:paraId="50CD7C09" w14:textId="77777777" w:rsidR="00B85ED1" w:rsidRDefault="00775F70" w:rsidP="00775F70">
                    <w:pPr>
                      <w:widowControl w:val="0"/>
                      <w:pBdr>
                        <w:top w:val="nil"/>
                        <w:left w:val="nil"/>
                        <w:bottom w:val="nil"/>
                        <w:right w:val="nil"/>
                        <w:between w:val="nil"/>
                      </w:pBdr>
                    </w:pPr>
                    <w:sdt>
                      <w:sdtPr>
                        <w:tag w:val="goog_rdk_396"/>
                        <w:id w:val="-1961252034"/>
                      </w:sdtPr>
                      <w:sdtContent>
                        <w:r w:rsidR="00B85ED1">
                          <w:t>TDR</w:t>
                        </w:r>
                      </w:sdtContent>
                    </w:sdt>
                  </w:p>
                </w:sdtContent>
              </w:sdt>
            </w:tc>
            <w:tc>
              <w:tcPr>
                <w:tcW w:w="4514" w:type="dxa"/>
                <w:shd w:val="clear" w:color="auto" w:fill="auto"/>
                <w:tcMar>
                  <w:top w:w="100" w:type="dxa"/>
                  <w:left w:w="100" w:type="dxa"/>
                  <w:bottom w:w="100" w:type="dxa"/>
                  <w:right w:w="100" w:type="dxa"/>
                </w:tcMar>
              </w:tcPr>
              <w:sdt>
                <w:sdtPr>
                  <w:tag w:val="goog_rdk_399"/>
                  <w:id w:val="248551673"/>
                </w:sdtPr>
                <w:sdtContent>
                  <w:p w14:paraId="761C4207" w14:textId="77777777" w:rsidR="00B85ED1" w:rsidRDefault="00775F70" w:rsidP="00775F70">
                    <w:pPr>
                      <w:widowControl w:val="0"/>
                      <w:pBdr>
                        <w:top w:val="nil"/>
                        <w:left w:val="nil"/>
                        <w:bottom w:val="nil"/>
                        <w:right w:val="nil"/>
                        <w:between w:val="nil"/>
                      </w:pBdr>
                    </w:pPr>
                    <w:sdt>
                      <w:sdtPr>
                        <w:tag w:val="goog_rdk_398"/>
                        <w:id w:val="-1879693771"/>
                      </w:sdtPr>
                      <w:sdtContent>
                        <w:r w:rsidR="00B85ED1">
                          <w:t>Totally drug resistant</w:t>
                        </w:r>
                      </w:sdtContent>
                    </w:sdt>
                  </w:p>
                </w:sdtContent>
              </w:sdt>
            </w:tc>
          </w:tr>
        </w:sdtContent>
      </w:sdt>
      <w:sdt>
        <w:sdtPr>
          <w:tag w:val="goog_rdk_400"/>
          <w:id w:val="1242291430"/>
        </w:sdtPr>
        <w:sdtContent>
          <w:tr w:rsidR="00B85ED1" w14:paraId="6D0F51D6" w14:textId="77777777" w:rsidTr="00775F70">
            <w:tc>
              <w:tcPr>
                <w:tcW w:w="4514" w:type="dxa"/>
                <w:shd w:val="clear" w:color="auto" w:fill="auto"/>
                <w:tcMar>
                  <w:top w:w="100" w:type="dxa"/>
                  <w:left w:w="100" w:type="dxa"/>
                  <w:bottom w:w="100" w:type="dxa"/>
                  <w:right w:w="100" w:type="dxa"/>
                </w:tcMar>
              </w:tcPr>
              <w:sdt>
                <w:sdtPr>
                  <w:tag w:val="goog_rdk_402"/>
                  <w:id w:val="-1798753576"/>
                </w:sdtPr>
                <w:sdtContent>
                  <w:p w14:paraId="5B37E7AB" w14:textId="77777777" w:rsidR="00B85ED1" w:rsidRDefault="00775F70" w:rsidP="00775F70">
                    <w:pPr>
                      <w:widowControl w:val="0"/>
                      <w:pBdr>
                        <w:top w:val="nil"/>
                        <w:left w:val="nil"/>
                        <w:bottom w:val="nil"/>
                        <w:right w:val="nil"/>
                        <w:between w:val="nil"/>
                      </w:pBdr>
                    </w:pPr>
                    <w:sdt>
                      <w:sdtPr>
                        <w:tag w:val="goog_rdk_401"/>
                        <w:id w:val="-1866214045"/>
                      </w:sdtPr>
                      <w:sdtContent>
                        <w:r w:rsidR="00B85ED1">
                          <w:t>TN</w:t>
                        </w:r>
                      </w:sdtContent>
                    </w:sdt>
                  </w:p>
                </w:sdtContent>
              </w:sdt>
            </w:tc>
            <w:tc>
              <w:tcPr>
                <w:tcW w:w="4514" w:type="dxa"/>
                <w:shd w:val="clear" w:color="auto" w:fill="auto"/>
                <w:tcMar>
                  <w:top w:w="100" w:type="dxa"/>
                  <w:left w:w="100" w:type="dxa"/>
                  <w:bottom w:w="100" w:type="dxa"/>
                  <w:right w:w="100" w:type="dxa"/>
                </w:tcMar>
              </w:tcPr>
              <w:sdt>
                <w:sdtPr>
                  <w:tag w:val="goog_rdk_404"/>
                  <w:id w:val="-1496176201"/>
                </w:sdtPr>
                <w:sdtContent>
                  <w:p w14:paraId="0ABF6EEE" w14:textId="77777777" w:rsidR="00B85ED1" w:rsidRDefault="00775F70" w:rsidP="00775F70">
                    <w:pPr>
                      <w:widowControl w:val="0"/>
                      <w:pBdr>
                        <w:top w:val="nil"/>
                        <w:left w:val="nil"/>
                        <w:bottom w:val="nil"/>
                        <w:right w:val="nil"/>
                        <w:between w:val="nil"/>
                      </w:pBdr>
                    </w:pPr>
                    <w:sdt>
                      <w:sdtPr>
                        <w:tag w:val="goog_rdk_403"/>
                        <w:id w:val="-1659307444"/>
                      </w:sdtPr>
                      <w:sdtContent>
                        <w:r w:rsidR="00B85ED1">
                          <w:t>True negative</w:t>
                        </w:r>
                      </w:sdtContent>
                    </w:sdt>
                  </w:p>
                </w:sdtContent>
              </w:sdt>
            </w:tc>
          </w:tr>
        </w:sdtContent>
      </w:sdt>
      <w:sdt>
        <w:sdtPr>
          <w:tag w:val="goog_rdk_405"/>
          <w:id w:val="431547103"/>
        </w:sdtPr>
        <w:sdtContent>
          <w:tr w:rsidR="00B85ED1" w14:paraId="038A596E" w14:textId="77777777" w:rsidTr="00775F70">
            <w:tc>
              <w:tcPr>
                <w:tcW w:w="4514" w:type="dxa"/>
                <w:shd w:val="clear" w:color="auto" w:fill="auto"/>
                <w:tcMar>
                  <w:top w:w="100" w:type="dxa"/>
                  <w:left w:w="100" w:type="dxa"/>
                  <w:bottom w:w="100" w:type="dxa"/>
                  <w:right w:w="100" w:type="dxa"/>
                </w:tcMar>
              </w:tcPr>
              <w:sdt>
                <w:sdtPr>
                  <w:tag w:val="goog_rdk_407"/>
                  <w:id w:val="18593970"/>
                </w:sdtPr>
                <w:sdtContent>
                  <w:p w14:paraId="7FC3737A" w14:textId="77777777" w:rsidR="00B85ED1" w:rsidRDefault="00775F70" w:rsidP="00775F70">
                    <w:pPr>
                      <w:widowControl w:val="0"/>
                      <w:pBdr>
                        <w:top w:val="nil"/>
                        <w:left w:val="nil"/>
                        <w:bottom w:val="nil"/>
                        <w:right w:val="nil"/>
                        <w:between w:val="nil"/>
                      </w:pBdr>
                    </w:pPr>
                    <w:sdt>
                      <w:sdtPr>
                        <w:tag w:val="goog_rdk_406"/>
                        <w:id w:val="-548137147"/>
                      </w:sdtPr>
                      <w:sdtContent>
                        <w:r w:rsidR="00B85ED1">
                          <w:t>TP</w:t>
                        </w:r>
                      </w:sdtContent>
                    </w:sdt>
                  </w:p>
                </w:sdtContent>
              </w:sdt>
            </w:tc>
            <w:tc>
              <w:tcPr>
                <w:tcW w:w="4514" w:type="dxa"/>
                <w:shd w:val="clear" w:color="auto" w:fill="auto"/>
                <w:tcMar>
                  <w:top w:w="100" w:type="dxa"/>
                  <w:left w:w="100" w:type="dxa"/>
                  <w:bottom w:w="100" w:type="dxa"/>
                  <w:right w:w="100" w:type="dxa"/>
                </w:tcMar>
              </w:tcPr>
              <w:sdt>
                <w:sdtPr>
                  <w:tag w:val="goog_rdk_409"/>
                  <w:id w:val="790635201"/>
                </w:sdtPr>
                <w:sdtContent>
                  <w:p w14:paraId="08320F87" w14:textId="77777777" w:rsidR="00B85ED1" w:rsidRDefault="00775F70" w:rsidP="00775F70">
                    <w:pPr>
                      <w:widowControl w:val="0"/>
                      <w:pBdr>
                        <w:top w:val="nil"/>
                        <w:left w:val="nil"/>
                        <w:bottom w:val="nil"/>
                        <w:right w:val="nil"/>
                        <w:between w:val="nil"/>
                      </w:pBdr>
                    </w:pPr>
                    <w:sdt>
                      <w:sdtPr>
                        <w:tag w:val="goog_rdk_408"/>
                        <w:id w:val="-639342839"/>
                      </w:sdtPr>
                      <w:sdtContent>
                        <w:r w:rsidR="00B85ED1">
                          <w:t>True positive</w:t>
                        </w:r>
                      </w:sdtContent>
                    </w:sdt>
                  </w:p>
                </w:sdtContent>
              </w:sdt>
            </w:tc>
          </w:tr>
        </w:sdtContent>
      </w:sdt>
      <w:sdt>
        <w:sdtPr>
          <w:tag w:val="goog_rdk_410"/>
          <w:id w:val="1986891992"/>
        </w:sdtPr>
        <w:sdtContent>
          <w:tr w:rsidR="00B85ED1" w14:paraId="3C7E3560" w14:textId="77777777" w:rsidTr="00775F70">
            <w:tc>
              <w:tcPr>
                <w:tcW w:w="4514" w:type="dxa"/>
                <w:shd w:val="clear" w:color="auto" w:fill="auto"/>
                <w:tcMar>
                  <w:top w:w="100" w:type="dxa"/>
                  <w:left w:w="100" w:type="dxa"/>
                  <w:bottom w:w="100" w:type="dxa"/>
                  <w:right w:w="100" w:type="dxa"/>
                </w:tcMar>
              </w:tcPr>
              <w:sdt>
                <w:sdtPr>
                  <w:tag w:val="goog_rdk_412"/>
                  <w:id w:val="-868214922"/>
                </w:sdtPr>
                <w:sdtContent>
                  <w:p w14:paraId="6D958AF4" w14:textId="77777777" w:rsidR="00B85ED1" w:rsidRDefault="00775F70" w:rsidP="00775F70">
                    <w:pPr>
                      <w:widowControl w:val="0"/>
                      <w:pBdr>
                        <w:top w:val="nil"/>
                        <w:left w:val="nil"/>
                        <w:bottom w:val="nil"/>
                        <w:right w:val="nil"/>
                        <w:between w:val="nil"/>
                      </w:pBdr>
                    </w:pPr>
                    <w:sdt>
                      <w:sdtPr>
                        <w:tag w:val="goog_rdk_411"/>
                        <w:id w:val="-432358800"/>
                      </w:sdtPr>
                      <w:sdtContent>
                        <w:r w:rsidR="00B85ED1">
                          <w:t>VME</w:t>
                        </w:r>
                      </w:sdtContent>
                    </w:sdt>
                  </w:p>
                </w:sdtContent>
              </w:sdt>
            </w:tc>
            <w:tc>
              <w:tcPr>
                <w:tcW w:w="4514" w:type="dxa"/>
                <w:shd w:val="clear" w:color="auto" w:fill="auto"/>
                <w:tcMar>
                  <w:top w:w="100" w:type="dxa"/>
                  <w:left w:w="100" w:type="dxa"/>
                  <w:bottom w:w="100" w:type="dxa"/>
                  <w:right w:w="100" w:type="dxa"/>
                </w:tcMar>
              </w:tcPr>
              <w:sdt>
                <w:sdtPr>
                  <w:tag w:val="goog_rdk_414"/>
                  <w:id w:val="-2048974690"/>
                </w:sdtPr>
                <w:sdtContent>
                  <w:p w14:paraId="1D00A31C" w14:textId="77777777" w:rsidR="00B85ED1" w:rsidRDefault="00775F70" w:rsidP="00775F70">
                    <w:pPr>
                      <w:widowControl w:val="0"/>
                      <w:pBdr>
                        <w:top w:val="nil"/>
                        <w:left w:val="nil"/>
                        <w:bottom w:val="nil"/>
                        <w:right w:val="nil"/>
                        <w:between w:val="nil"/>
                      </w:pBdr>
                    </w:pPr>
                    <w:sdt>
                      <w:sdtPr>
                        <w:tag w:val="goog_rdk_413"/>
                        <w:id w:val="1749233496"/>
                      </w:sdtPr>
                      <w:sdtContent>
                        <w:r w:rsidR="00B85ED1">
                          <w:t>False negative rate</w:t>
                        </w:r>
                      </w:sdtContent>
                    </w:sdt>
                  </w:p>
                </w:sdtContent>
              </w:sdt>
            </w:tc>
          </w:tr>
        </w:sdtContent>
      </w:sdt>
      <w:sdt>
        <w:sdtPr>
          <w:tag w:val="goog_rdk_415"/>
          <w:id w:val="-1125302038"/>
        </w:sdtPr>
        <w:sdtContent>
          <w:tr w:rsidR="00B85ED1" w14:paraId="3036DDC2" w14:textId="77777777" w:rsidTr="00775F70">
            <w:tc>
              <w:tcPr>
                <w:tcW w:w="4514" w:type="dxa"/>
                <w:shd w:val="clear" w:color="auto" w:fill="auto"/>
                <w:tcMar>
                  <w:top w:w="100" w:type="dxa"/>
                  <w:left w:w="100" w:type="dxa"/>
                  <w:bottom w:w="100" w:type="dxa"/>
                  <w:right w:w="100" w:type="dxa"/>
                </w:tcMar>
              </w:tcPr>
              <w:sdt>
                <w:sdtPr>
                  <w:tag w:val="goog_rdk_417"/>
                  <w:id w:val="2069296875"/>
                </w:sdtPr>
                <w:sdtContent>
                  <w:p w14:paraId="50D2734C" w14:textId="77777777" w:rsidR="00B85ED1" w:rsidRDefault="00775F70" w:rsidP="00775F70">
                    <w:pPr>
                      <w:widowControl w:val="0"/>
                      <w:pBdr>
                        <w:top w:val="nil"/>
                        <w:left w:val="nil"/>
                        <w:bottom w:val="nil"/>
                        <w:right w:val="nil"/>
                        <w:between w:val="nil"/>
                      </w:pBdr>
                    </w:pPr>
                    <w:sdt>
                      <w:sdtPr>
                        <w:tag w:val="goog_rdk_416"/>
                        <w:id w:val="197896933"/>
                      </w:sdtPr>
                      <w:sdtContent>
                        <w:r w:rsidR="00B85ED1">
                          <w:t>WGS</w:t>
                        </w:r>
                      </w:sdtContent>
                    </w:sdt>
                  </w:p>
                </w:sdtContent>
              </w:sdt>
            </w:tc>
            <w:tc>
              <w:tcPr>
                <w:tcW w:w="4514" w:type="dxa"/>
                <w:shd w:val="clear" w:color="auto" w:fill="auto"/>
                <w:tcMar>
                  <w:top w:w="100" w:type="dxa"/>
                  <w:left w:w="100" w:type="dxa"/>
                  <w:bottom w:w="100" w:type="dxa"/>
                  <w:right w:w="100" w:type="dxa"/>
                </w:tcMar>
              </w:tcPr>
              <w:sdt>
                <w:sdtPr>
                  <w:tag w:val="goog_rdk_419"/>
                  <w:id w:val="-533186140"/>
                </w:sdtPr>
                <w:sdtContent>
                  <w:p w14:paraId="349E1921" w14:textId="77777777" w:rsidR="00B85ED1" w:rsidRDefault="00775F70" w:rsidP="00775F70">
                    <w:pPr>
                      <w:widowControl w:val="0"/>
                      <w:pBdr>
                        <w:top w:val="nil"/>
                        <w:left w:val="nil"/>
                        <w:bottom w:val="nil"/>
                        <w:right w:val="nil"/>
                        <w:between w:val="nil"/>
                      </w:pBdr>
                    </w:pPr>
                    <w:sdt>
                      <w:sdtPr>
                        <w:tag w:val="goog_rdk_418"/>
                        <w:id w:val="-138428878"/>
                      </w:sdtPr>
                      <w:sdtContent>
                        <w:r w:rsidR="00B85ED1">
                          <w:t>Whole genome sequencing</w:t>
                        </w:r>
                      </w:sdtContent>
                    </w:sdt>
                  </w:p>
                </w:sdtContent>
              </w:sdt>
            </w:tc>
          </w:tr>
        </w:sdtContent>
      </w:sdt>
      <w:sdt>
        <w:sdtPr>
          <w:tag w:val="goog_rdk_420"/>
          <w:id w:val="-614288521"/>
        </w:sdtPr>
        <w:sdtContent>
          <w:tr w:rsidR="00B85ED1" w14:paraId="5E68676D" w14:textId="77777777" w:rsidTr="00775F70">
            <w:tc>
              <w:tcPr>
                <w:tcW w:w="4514" w:type="dxa"/>
                <w:shd w:val="clear" w:color="auto" w:fill="auto"/>
                <w:tcMar>
                  <w:top w:w="100" w:type="dxa"/>
                  <w:left w:w="100" w:type="dxa"/>
                  <w:bottom w:w="100" w:type="dxa"/>
                  <w:right w:w="100" w:type="dxa"/>
                </w:tcMar>
              </w:tcPr>
              <w:sdt>
                <w:sdtPr>
                  <w:tag w:val="goog_rdk_422"/>
                  <w:id w:val="930092408"/>
                </w:sdtPr>
                <w:sdtContent>
                  <w:p w14:paraId="43E61BFD" w14:textId="77777777" w:rsidR="00B85ED1" w:rsidRDefault="00775F70" w:rsidP="00775F70">
                    <w:pPr>
                      <w:widowControl w:val="0"/>
                      <w:pBdr>
                        <w:top w:val="nil"/>
                        <w:left w:val="nil"/>
                        <w:bottom w:val="nil"/>
                        <w:right w:val="nil"/>
                        <w:between w:val="nil"/>
                      </w:pBdr>
                    </w:pPr>
                    <w:sdt>
                      <w:sdtPr>
                        <w:tag w:val="goog_rdk_421"/>
                        <w:id w:val="-1489938079"/>
                      </w:sdtPr>
                      <w:sdtContent>
                        <w:r w:rsidR="00B85ED1">
                          <w:t>WHO</w:t>
                        </w:r>
                      </w:sdtContent>
                    </w:sdt>
                  </w:p>
                </w:sdtContent>
              </w:sdt>
            </w:tc>
            <w:tc>
              <w:tcPr>
                <w:tcW w:w="4514" w:type="dxa"/>
                <w:shd w:val="clear" w:color="auto" w:fill="auto"/>
                <w:tcMar>
                  <w:top w:w="100" w:type="dxa"/>
                  <w:left w:w="100" w:type="dxa"/>
                  <w:bottom w:w="100" w:type="dxa"/>
                  <w:right w:w="100" w:type="dxa"/>
                </w:tcMar>
              </w:tcPr>
              <w:sdt>
                <w:sdtPr>
                  <w:tag w:val="goog_rdk_424"/>
                  <w:id w:val="1209767107"/>
                </w:sdtPr>
                <w:sdtContent>
                  <w:p w14:paraId="6DCCA1CF" w14:textId="77777777" w:rsidR="00B85ED1" w:rsidRDefault="00775F70" w:rsidP="00775F70">
                    <w:pPr>
                      <w:widowControl w:val="0"/>
                      <w:pBdr>
                        <w:top w:val="nil"/>
                        <w:left w:val="nil"/>
                        <w:bottom w:val="nil"/>
                        <w:right w:val="nil"/>
                        <w:between w:val="nil"/>
                      </w:pBdr>
                    </w:pPr>
                    <w:sdt>
                      <w:sdtPr>
                        <w:tag w:val="goog_rdk_423"/>
                        <w:id w:val="-655533520"/>
                      </w:sdtPr>
                      <w:sdtContent>
                        <w:r w:rsidR="00B85ED1">
                          <w:t>World health organisation</w:t>
                        </w:r>
                      </w:sdtContent>
                    </w:sdt>
                  </w:p>
                </w:sdtContent>
              </w:sdt>
            </w:tc>
          </w:tr>
        </w:sdtContent>
      </w:sdt>
      <w:sdt>
        <w:sdtPr>
          <w:tag w:val="goog_rdk_425"/>
          <w:id w:val="301656747"/>
        </w:sdtPr>
        <w:sdtContent>
          <w:tr w:rsidR="00B85ED1" w14:paraId="6DF2E081" w14:textId="77777777" w:rsidTr="00775F70">
            <w:tc>
              <w:tcPr>
                <w:tcW w:w="4514" w:type="dxa"/>
                <w:shd w:val="clear" w:color="auto" w:fill="auto"/>
                <w:tcMar>
                  <w:top w:w="100" w:type="dxa"/>
                  <w:left w:w="100" w:type="dxa"/>
                  <w:bottom w:w="100" w:type="dxa"/>
                  <w:right w:w="100" w:type="dxa"/>
                </w:tcMar>
              </w:tcPr>
              <w:sdt>
                <w:sdtPr>
                  <w:tag w:val="goog_rdk_427"/>
                  <w:id w:val="-1838217660"/>
                </w:sdtPr>
                <w:sdtContent>
                  <w:p w14:paraId="6654A9B8" w14:textId="77777777" w:rsidR="00B85ED1" w:rsidRDefault="00775F70" w:rsidP="00775F70">
                    <w:pPr>
                      <w:widowControl w:val="0"/>
                      <w:pBdr>
                        <w:top w:val="nil"/>
                        <w:left w:val="nil"/>
                        <w:bottom w:val="nil"/>
                        <w:right w:val="nil"/>
                        <w:between w:val="nil"/>
                      </w:pBdr>
                    </w:pPr>
                    <w:sdt>
                      <w:sdtPr>
                        <w:tag w:val="goog_rdk_426"/>
                        <w:id w:val="863561093"/>
                      </w:sdtPr>
                      <w:sdtContent>
                        <w:r w:rsidR="00B85ED1">
                          <w:t>XDR</w:t>
                        </w:r>
                      </w:sdtContent>
                    </w:sdt>
                  </w:p>
                </w:sdtContent>
              </w:sdt>
            </w:tc>
            <w:tc>
              <w:tcPr>
                <w:tcW w:w="4514" w:type="dxa"/>
                <w:shd w:val="clear" w:color="auto" w:fill="auto"/>
                <w:tcMar>
                  <w:top w:w="100" w:type="dxa"/>
                  <w:left w:w="100" w:type="dxa"/>
                  <w:bottom w:w="100" w:type="dxa"/>
                  <w:right w:w="100" w:type="dxa"/>
                </w:tcMar>
              </w:tcPr>
              <w:sdt>
                <w:sdtPr>
                  <w:tag w:val="goog_rdk_429"/>
                  <w:id w:val="-266846551"/>
                </w:sdtPr>
                <w:sdtContent>
                  <w:p w14:paraId="58FFF1FA" w14:textId="77777777" w:rsidR="00B85ED1" w:rsidRDefault="00775F70" w:rsidP="00775F70">
                    <w:pPr>
                      <w:widowControl w:val="0"/>
                      <w:pBdr>
                        <w:top w:val="nil"/>
                        <w:left w:val="nil"/>
                        <w:bottom w:val="nil"/>
                        <w:right w:val="nil"/>
                        <w:between w:val="nil"/>
                      </w:pBdr>
                    </w:pPr>
                    <w:sdt>
                      <w:sdtPr>
                        <w:tag w:val="goog_rdk_428"/>
                        <w:id w:val="-1755280613"/>
                      </w:sdtPr>
                      <w:sdtContent>
                        <w:r w:rsidR="00B85ED1">
                          <w:t>Extensively drug resistant (MDR/RR + resistance to at least one fluoroquinolone and either bedaquiline or linezolid)</w:t>
                        </w:r>
                      </w:sdtContent>
                    </w:sdt>
                  </w:p>
                </w:sdtContent>
              </w:sdt>
            </w:tc>
          </w:tr>
        </w:sdtContent>
      </w:sdt>
    </w:tbl>
    <w:sdt>
      <w:sdtPr>
        <w:tag w:val="goog_rdk_431"/>
        <w:id w:val="650175586"/>
      </w:sdtPr>
      <w:sdtContent>
        <w:p w14:paraId="199BA928" w14:textId="77777777" w:rsidR="00B85ED1" w:rsidRDefault="00775F70" w:rsidP="00B85ED1">
          <w:pPr>
            <w:spacing w:line="276" w:lineRule="auto"/>
            <w:jc w:val="both"/>
          </w:pPr>
          <w:sdt>
            <w:sdtPr>
              <w:tag w:val="goog_rdk_430"/>
              <w:id w:val="165217723"/>
            </w:sdtPr>
            <w:sdtContent/>
          </w:sdt>
        </w:p>
      </w:sdtContent>
    </w:sdt>
    <w:p w14:paraId="03B5136A" w14:textId="585AA8F5" w:rsidR="00B85ED1" w:rsidRDefault="00B85ED1" w:rsidP="00B85ED1">
      <w:pPr>
        <w:spacing w:line="276" w:lineRule="auto"/>
        <w:jc w:val="both"/>
      </w:pPr>
    </w:p>
    <w:p w14:paraId="2910B278" w14:textId="12679AAF" w:rsidR="00F750E6" w:rsidRDefault="00F750E6" w:rsidP="00B85ED1">
      <w:pPr>
        <w:spacing w:line="276" w:lineRule="auto"/>
        <w:jc w:val="both"/>
      </w:pPr>
    </w:p>
    <w:p w14:paraId="2BA5F0F6" w14:textId="0A0D36A4" w:rsidR="00F750E6" w:rsidRDefault="00F750E6" w:rsidP="00B85ED1">
      <w:pPr>
        <w:spacing w:line="276" w:lineRule="auto"/>
        <w:jc w:val="both"/>
      </w:pPr>
    </w:p>
    <w:p w14:paraId="37F5E20F" w14:textId="77777777" w:rsidR="00F750E6" w:rsidRDefault="00F750E6" w:rsidP="00B85ED1">
      <w:pPr>
        <w:spacing w:line="276" w:lineRule="auto"/>
        <w:jc w:val="both"/>
      </w:pPr>
    </w:p>
    <w:p w14:paraId="54B67F9B" w14:textId="04466C84" w:rsidR="00B85ED1" w:rsidRPr="00AC109D" w:rsidRDefault="00B85ED1" w:rsidP="00B85ED1">
      <w:pPr>
        <w:spacing w:line="276" w:lineRule="auto"/>
        <w:jc w:val="both"/>
        <w:rPr>
          <w:rFonts w:ascii="Arial" w:eastAsia="Arial" w:hAnsi="Arial" w:cs="Arial"/>
          <w:b/>
        </w:rPr>
      </w:pPr>
      <w:bookmarkStart w:id="5" w:name="_Hlk109142682"/>
      <w:r w:rsidRPr="00AC109D">
        <w:rPr>
          <w:rFonts w:ascii="Arial" w:eastAsia="Arial" w:hAnsi="Arial" w:cs="Arial"/>
          <w:b/>
        </w:rPr>
        <w:t xml:space="preserve">Table </w:t>
      </w:r>
      <w:r w:rsidR="00B8792A">
        <w:rPr>
          <w:rFonts w:ascii="Arial" w:eastAsia="Arial" w:hAnsi="Arial" w:cs="Arial"/>
          <w:b/>
        </w:rPr>
        <w:t>B</w:t>
      </w:r>
      <w:r w:rsidRPr="00AC109D">
        <w:rPr>
          <w:rFonts w:ascii="Arial" w:eastAsia="Arial" w:hAnsi="Arial" w:cs="Arial"/>
          <w:b/>
        </w:rPr>
        <w:t>: Sampling strategies at different collection sites</w:t>
      </w:r>
    </w:p>
    <w:bookmarkEnd w:id="5" w:displacedByCustomXml="next"/>
    <w:sdt>
      <w:sdtPr>
        <w:tag w:val="goog_rdk_436"/>
        <w:id w:val="-1454325195"/>
      </w:sdtPr>
      <w:sdtContent>
        <w:p w14:paraId="784A3CB0" w14:textId="77777777" w:rsidR="00B85ED1" w:rsidRDefault="00775F70" w:rsidP="00B85ED1">
          <w:pPr>
            <w:spacing w:line="276" w:lineRule="auto"/>
            <w:jc w:val="both"/>
          </w:pPr>
          <w:sdt>
            <w:sdtPr>
              <w:tag w:val="goog_rdk_435"/>
              <w:id w:val="986907227"/>
            </w:sdtPr>
            <w:sdtContent/>
          </w:sdt>
        </w:p>
      </w:sdtContent>
    </w:sdt>
    <w:tbl>
      <w:tblPr>
        <w:tblStyle w:val="a5"/>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04"/>
        <w:gridCol w:w="1505"/>
        <w:gridCol w:w="1505"/>
        <w:gridCol w:w="1505"/>
        <w:gridCol w:w="1505"/>
        <w:gridCol w:w="1505"/>
      </w:tblGrid>
      <w:tr w:rsidR="00B85ED1" w:rsidRPr="00952855" w14:paraId="7A9369D4" w14:textId="77777777" w:rsidTr="00775F70">
        <w:tc>
          <w:tcPr>
            <w:tcW w:w="1504" w:type="dxa"/>
            <w:shd w:val="clear" w:color="auto" w:fill="auto"/>
            <w:tcMar>
              <w:top w:w="100" w:type="dxa"/>
              <w:left w:w="100" w:type="dxa"/>
              <w:bottom w:w="100" w:type="dxa"/>
              <w:right w:w="100" w:type="dxa"/>
            </w:tcMar>
          </w:tcPr>
          <w:sdt>
            <w:sdtPr>
              <w:rPr>
                <w:rFonts w:ascii="Arial" w:hAnsi="Arial" w:cs="Arial"/>
                <w:sz w:val="21"/>
                <w:szCs w:val="21"/>
              </w:rPr>
              <w:tag w:val="goog_rdk_439"/>
              <w:id w:val="218256455"/>
            </w:sdtPr>
            <w:sdtContent>
              <w:p w14:paraId="530734E8" w14:textId="6DEEAC71" w:rsidR="00B85ED1" w:rsidRPr="00952855" w:rsidRDefault="00775F70" w:rsidP="00775F70">
                <w:pPr>
                  <w:widowControl w:val="0"/>
                  <w:pBdr>
                    <w:top w:val="nil"/>
                    <w:left w:val="nil"/>
                    <w:bottom w:val="nil"/>
                    <w:right w:val="nil"/>
                    <w:between w:val="nil"/>
                  </w:pBdr>
                  <w:rPr>
                    <w:rFonts w:ascii="Arial" w:hAnsi="Arial" w:cs="Arial"/>
                    <w:sz w:val="21"/>
                    <w:szCs w:val="21"/>
                  </w:rPr>
                </w:pPr>
                <w:sdt>
                  <w:sdtPr>
                    <w:rPr>
                      <w:rFonts w:ascii="Arial" w:hAnsi="Arial" w:cs="Arial"/>
                      <w:sz w:val="21"/>
                      <w:szCs w:val="21"/>
                    </w:rPr>
                    <w:tag w:val="goog_rdk_438"/>
                    <w:id w:val="-806164051"/>
                  </w:sdtPr>
                  <w:sdtContent>
                    <w:r w:rsidR="00B85ED1" w:rsidRPr="00952855">
                      <w:rPr>
                        <w:rFonts w:ascii="Arial" w:hAnsi="Arial" w:cs="Arial"/>
                        <w:sz w:val="21"/>
                        <w:szCs w:val="21"/>
                      </w:rPr>
                      <w:t>Centre</w:t>
                    </w:r>
                  </w:sdtContent>
                </w:sdt>
              </w:p>
            </w:sdtContent>
          </w:sdt>
        </w:tc>
        <w:tc>
          <w:tcPr>
            <w:tcW w:w="1504" w:type="dxa"/>
            <w:shd w:val="clear" w:color="auto" w:fill="auto"/>
            <w:tcMar>
              <w:top w:w="100" w:type="dxa"/>
              <w:left w:w="100" w:type="dxa"/>
              <w:bottom w:w="100" w:type="dxa"/>
              <w:right w:w="100" w:type="dxa"/>
            </w:tcMar>
          </w:tcPr>
          <w:sdt>
            <w:sdtPr>
              <w:rPr>
                <w:rFonts w:ascii="Arial" w:hAnsi="Arial" w:cs="Arial"/>
                <w:sz w:val="21"/>
                <w:szCs w:val="21"/>
              </w:rPr>
              <w:tag w:val="goog_rdk_441"/>
              <w:id w:val="-1725750424"/>
            </w:sdtPr>
            <w:sdtContent>
              <w:p w14:paraId="5685839E" w14:textId="77777777" w:rsidR="00B85ED1" w:rsidRPr="00952855" w:rsidRDefault="00775F70" w:rsidP="00775F70">
                <w:pPr>
                  <w:widowControl w:val="0"/>
                  <w:pBdr>
                    <w:top w:val="nil"/>
                    <w:left w:val="nil"/>
                    <w:bottom w:val="nil"/>
                    <w:right w:val="nil"/>
                    <w:between w:val="nil"/>
                  </w:pBdr>
                  <w:rPr>
                    <w:rFonts w:ascii="Arial" w:hAnsi="Arial" w:cs="Arial"/>
                    <w:sz w:val="21"/>
                    <w:szCs w:val="21"/>
                  </w:rPr>
                </w:pPr>
                <w:sdt>
                  <w:sdtPr>
                    <w:rPr>
                      <w:rFonts w:ascii="Arial" w:hAnsi="Arial" w:cs="Arial"/>
                      <w:sz w:val="21"/>
                      <w:szCs w:val="21"/>
                    </w:rPr>
                    <w:tag w:val="goog_rdk_440"/>
                    <w:id w:val="-2073259419"/>
                  </w:sdtPr>
                  <w:sdtContent>
                    <w:r w:rsidR="00B85ED1" w:rsidRPr="00952855">
                      <w:rPr>
                        <w:rFonts w:ascii="Arial" w:hAnsi="Arial" w:cs="Arial"/>
                        <w:sz w:val="21"/>
                        <w:szCs w:val="21"/>
                      </w:rPr>
                      <w:t>Prospective All</w:t>
                    </w:r>
                  </w:sdtContent>
                </w:sdt>
              </w:p>
            </w:sdtContent>
          </w:sdt>
        </w:tc>
        <w:tc>
          <w:tcPr>
            <w:tcW w:w="1504" w:type="dxa"/>
            <w:shd w:val="clear" w:color="auto" w:fill="auto"/>
            <w:tcMar>
              <w:top w:w="100" w:type="dxa"/>
              <w:left w:w="100" w:type="dxa"/>
              <w:bottom w:w="100" w:type="dxa"/>
              <w:right w:w="100" w:type="dxa"/>
            </w:tcMar>
          </w:tcPr>
          <w:sdt>
            <w:sdtPr>
              <w:rPr>
                <w:rFonts w:ascii="Arial" w:hAnsi="Arial" w:cs="Arial"/>
                <w:sz w:val="21"/>
                <w:szCs w:val="21"/>
              </w:rPr>
              <w:tag w:val="goog_rdk_443"/>
              <w:id w:val="762108658"/>
            </w:sdtPr>
            <w:sdtContent>
              <w:p w14:paraId="5B172E59" w14:textId="77777777" w:rsidR="00B85ED1" w:rsidRPr="00952855" w:rsidRDefault="00775F70" w:rsidP="00775F70">
                <w:pPr>
                  <w:widowControl w:val="0"/>
                  <w:pBdr>
                    <w:top w:val="nil"/>
                    <w:left w:val="nil"/>
                    <w:bottom w:val="nil"/>
                    <w:right w:val="nil"/>
                    <w:between w:val="nil"/>
                  </w:pBdr>
                  <w:rPr>
                    <w:rFonts w:ascii="Arial" w:hAnsi="Arial" w:cs="Arial"/>
                    <w:sz w:val="21"/>
                    <w:szCs w:val="21"/>
                  </w:rPr>
                </w:pPr>
                <w:sdt>
                  <w:sdtPr>
                    <w:rPr>
                      <w:rFonts w:ascii="Arial" w:hAnsi="Arial" w:cs="Arial"/>
                      <w:sz w:val="21"/>
                      <w:szCs w:val="21"/>
                    </w:rPr>
                    <w:tag w:val="goog_rdk_442"/>
                    <w:id w:val="-1598711824"/>
                  </w:sdtPr>
                  <w:sdtContent>
                    <w:r w:rsidR="00B85ED1" w:rsidRPr="00952855">
                      <w:rPr>
                        <w:rFonts w:ascii="Arial" w:hAnsi="Arial" w:cs="Arial"/>
                        <w:sz w:val="21"/>
                        <w:szCs w:val="21"/>
                      </w:rPr>
                      <w:t>Prospective Enriched R</w:t>
                    </w:r>
                  </w:sdtContent>
                </w:sdt>
              </w:p>
            </w:sdtContent>
          </w:sdt>
        </w:tc>
        <w:tc>
          <w:tcPr>
            <w:tcW w:w="1504" w:type="dxa"/>
            <w:shd w:val="clear" w:color="auto" w:fill="auto"/>
            <w:tcMar>
              <w:top w:w="100" w:type="dxa"/>
              <w:left w:w="100" w:type="dxa"/>
              <w:bottom w:w="100" w:type="dxa"/>
              <w:right w:w="100" w:type="dxa"/>
            </w:tcMar>
          </w:tcPr>
          <w:sdt>
            <w:sdtPr>
              <w:rPr>
                <w:rFonts w:ascii="Arial" w:hAnsi="Arial" w:cs="Arial"/>
                <w:sz w:val="21"/>
                <w:szCs w:val="21"/>
              </w:rPr>
              <w:tag w:val="goog_rdk_445"/>
              <w:id w:val="-284661113"/>
            </w:sdtPr>
            <w:sdtContent>
              <w:p w14:paraId="2359E007" w14:textId="77777777" w:rsidR="00B85ED1" w:rsidRPr="00952855" w:rsidRDefault="00775F70" w:rsidP="00775F70">
                <w:pPr>
                  <w:widowControl w:val="0"/>
                  <w:pBdr>
                    <w:top w:val="nil"/>
                    <w:left w:val="nil"/>
                    <w:bottom w:val="nil"/>
                    <w:right w:val="nil"/>
                    <w:between w:val="nil"/>
                  </w:pBdr>
                  <w:rPr>
                    <w:rFonts w:ascii="Arial" w:hAnsi="Arial" w:cs="Arial"/>
                    <w:sz w:val="21"/>
                    <w:szCs w:val="21"/>
                  </w:rPr>
                </w:pPr>
                <w:sdt>
                  <w:sdtPr>
                    <w:rPr>
                      <w:rFonts w:ascii="Arial" w:hAnsi="Arial" w:cs="Arial"/>
                      <w:sz w:val="21"/>
                      <w:szCs w:val="21"/>
                    </w:rPr>
                    <w:tag w:val="goog_rdk_444"/>
                    <w:id w:val="-522862300"/>
                  </w:sdtPr>
                  <w:sdtContent>
                    <w:r w:rsidR="00B85ED1" w:rsidRPr="00952855">
                      <w:rPr>
                        <w:rFonts w:ascii="Arial" w:hAnsi="Arial" w:cs="Arial"/>
                        <w:sz w:val="21"/>
                        <w:szCs w:val="21"/>
                      </w:rPr>
                      <w:t>Freezer All</w:t>
                    </w:r>
                  </w:sdtContent>
                </w:sdt>
              </w:p>
            </w:sdtContent>
          </w:sdt>
        </w:tc>
        <w:tc>
          <w:tcPr>
            <w:tcW w:w="1504" w:type="dxa"/>
            <w:shd w:val="clear" w:color="auto" w:fill="auto"/>
            <w:tcMar>
              <w:top w:w="100" w:type="dxa"/>
              <w:left w:w="100" w:type="dxa"/>
              <w:bottom w:w="100" w:type="dxa"/>
              <w:right w:w="100" w:type="dxa"/>
            </w:tcMar>
          </w:tcPr>
          <w:sdt>
            <w:sdtPr>
              <w:rPr>
                <w:rFonts w:ascii="Arial" w:hAnsi="Arial" w:cs="Arial"/>
                <w:sz w:val="21"/>
                <w:szCs w:val="21"/>
              </w:rPr>
              <w:tag w:val="goog_rdk_447"/>
              <w:id w:val="-1160228856"/>
            </w:sdtPr>
            <w:sdtContent>
              <w:p w14:paraId="49F44243" w14:textId="77777777" w:rsidR="00B85ED1" w:rsidRPr="00952855" w:rsidRDefault="00775F70" w:rsidP="00775F70">
                <w:pPr>
                  <w:widowControl w:val="0"/>
                  <w:pBdr>
                    <w:top w:val="nil"/>
                    <w:left w:val="nil"/>
                    <w:bottom w:val="nil"/>
                    <w:right w:val="nil"/>
                    <w:between w:val="nil"/>
                  </w:pBdr>
                  <w:rPr>
                    <w:rFonts w:ascii="Arial" w:hAnsi="Arial" w:cs="Arial"/>
                    <w:sz w:val="21"/>
                    <w:szCs w:val="21"/>
                  </w:rPr>
                </w:pPr>
                <w:sdt>
                  <w:sdtPr>
                    <w:rPr>
                      <w:rFonts w:ascii="Arial" w:hAnsi="Arial" w:cs="Arial"/>
                      <w:sz w:val="21"/>
                      <w:szCs w:val="21"/>
                    </w:rPr>
                    <w:tag w:val="goog_rdk_446"/>
                    <w:id w:val="239061897"/>
                  </w:sdtPr>
                  <w:sdtContent>
                    <w:r w:rsidR="00B85ED1" w:rsidRPr="00952855">
                      <w:rPr>
                        <w:rFonts w:ascii="Arial" w:hAnsi="Arial" w:cs="Arial"/>
                        <w:sz w:val="21"/>
                        <w:szCs w:val="21"/>
                      </w:rPr>
                      <w:t>Freezer enriched R</w:t>
                    </w:r>
                  </w:sdtContent>
                </w:sdt>
              </w:p>
            </w:sdtContent>
          </w:sdt>
        </w:tc>
        <w:tc>
          <w:tcPr>
            <w:tcW w:w="1504" w:type="dxa"/>
            <w:shd w:val="clear" w:color="auto" w:fill="auto"/>
            <w:tcMar>
              <w:top w:w="100" w:type="dxa"/>
              <w:left w:w="100" w:type="dxa"/>
              <w:bottom w:w="100" w:type="dxa"/>
              <w:right w:w="100" w:type="dxa"/>
            </w:tcMar>
          </w:tcPr>
          <w:sdt>
            <w:sdtPr>
              <w:rPr>
                <w:rFonts w:ascii="Arial" w:hAnsi="Arial" w:cs="Arial"/>
                <w:sz w:val="21"/>
                <w:szCs w:val="21"/>
              </w:rPr>
              <w:tag w:val="goog_rdk_449"/>
              <w:id w:val="-475148677"/>
            </w:sdtPr>
            <w:sdtContent>
              <w:p w14:paraId="3A9ED663" w14:textId="5F9EE61C" w:rsidR="00B85ED1" w:rsidRPr="00952855" w:rsidRDefault="00775F70" w:rsidP="00775F70">
                <w:pPr>
                  <w:widowControl w:val="0"/>
                  <w:pBdr>
                    <w:top w:val="nil"/>
                    <w:left w:val="nil"/>
                    <w:bottom w:val="nil"/>
                    <w:right w:val="nil"/>
                    <w:between w:val="nil"/>
                  </w:pBdr>
                  <w:rPr>
                    <w:rFonts w:ascii="Arial" w:hAnsi="Arial" w:cs="Arial"/>
                    <w:sz w:val="21"/>
                    <w:szCs w:val="21"/>
                  </w:rPr>
                </w:pPr>
                <w:sdt>
                  <w:sdtPr>
                    <w:rPr>
                      <w:rFonts w:ascii="Arial" w:hAnsi="Arial" w:cs="Arial"/>
                      <w:sz w:val="21"/>
                      <w:szCs w:val="21"/>
                    </w:rPr>
                    <w:tag w:val="goog_rdk_448"/>
                    <w:id w:val="-1656839722"/>
                  </w:sdtPr>
                  <w:sdtContent>
                    <w:r w:rsidR="00B85ED1" w:rsidRPr="00952855">
                      <w:rPr>
                        <w:rFonts w:ascii="Arial" w:hAnsi="Arial" w:cs="Arial"/>
                        <w:sz w:val="21"/>
                        <w:szCs w:val="21"/>
                      </w:rPr>
                      <w:t>All NRD R</w:t>
                    </w:r>
                  </w:sdtContent>
                </w:sdt>
              </w:p>
            </w:sdtContent>
          </w:sdt>
        </w:tc>
      </w:tr>
      <w:sdt>
        <w:sdtPr>
          <w:rPr>
            <w:rFonts w:ascii="Arial" w:hAnsi="Arial" w:cs="Arial"/>
            <w:sz w:val="21"/>
            <w:szCs w:val="21"/>
          </w:rPr>
          <w:tag w:val="goog_rdk_450"/>
          <w:id w:val="1114171066"/>
        </w:sdtPr>
        <w:sdtContent>
          <w:tr w:rsidR="00B85ED1" w:rsidRPr="00952855" w14:paraId="0A12374A" w14:textId="77777777" w:rsidTr="00775F70">
            <w:tc>
              <w:tcPr>
                <w:tcW w:w="1504" w:type="dxa"/>
                <w:shd w:val="clear" w:color="auto" w:fill="auto"/>
                <w:tcMar>
                  <w:top w:w="100" w:type="dxa"/>
                  <w:left w:w="100" w:type="dxa"/>
                  <w:bottom w:w="100" w:type="dxa"/>
                  <w:right w:w="100" w:type="dxa"/>
                </w:tcMar>
              </w:tcPr>
              <w:sdt>
                <w:sdtPr>
                  <w:rPr>
                    <w:rFonts w:ascii="Arial" w:hAnsi="Arial" w:cs="Arial"/>
                    <w:sz w:val="21"/>
                    <w:szCs w:val="21"/>
                  </w:rPr>
                  <w:tag w:val="goog_rdk_452"/>
                  <w:id w:val="-1837754817"/>
                </w:sdtPr>
                <w:sdtContent>
                  <w:p w14:paraId="044FF05E" w14:textId="77777777" w:rsidR="00B85ED1" w:rsidRPr="00952855" w:rsidRDefault="00775F70" w:rsidP="00775F70">
                    <w:pPr>
                      <w:widowControl w:val="0"/>
                      <w:pBdr>
                        <w:top w:val="nil"/>
                        <w:left w:val="nil"/>
                        <w:bottom w:val="nil"/>
                        <w:right w:val="nil"/>
                        <w:between w:val="nil"/>
                      </w:pBdr>
                      <w:rPr>
                        <w:rFonts w:ascii="Arial" w:hAnsi="Arial" w:cs="Arial"/>
                        <w:sz w:val="21"/>
                        <w:szCs w:val="21"/>
                      </w:rPr>
                    </w:pPr>
                    <w:sdt>
                      <w:sdtPr>
                        <w:rPr>
                          <w:rFonts w:ascii="Arial" w:hAnsi="Arial" w:cs="Arial"/>
                          <w:sz w:val="21"/>
                          <w:szCs w:val="21"/>
                        </w:rPr>
                        <w:tag w:val="goog_rdk_451"/>
                        <w:id w:val="-1375841896"/>
                      </w:sdtPr>
                      <w:sdtContent>
                        <w:r w:rsidR="00B85ED1" w:rsidRPr="00952855">
                          <w:rPr>
                            <w:rFonts w:ascii="Arial" w:hAnsi="Arial" w:cs="Arial"/>
                            <w:sz w:val="21"/>
                            <w:szCs w:val="21"/>
                          </w:rPr>
                          <w:t>China</w:t>
                        </w:r>
                      </w:sdtContent>
                    </w:sdt>
                  </w:p>
                </w:sdtContent>
              </w:sdt>
            </w:tc>
            <w:tc>
              <w:tcPr>
                <w:tcW w:w="1504" w:type="dxa"/>
                <w:shd w:val="clear" w:color="auto" w:fill="auto"/>
                <w:tcMar>
                  <w:top w:w="100" w:type="dxa"/>
                  <w:left w:w="100" w:type="dxa"/>
                  <w:bottom w:w="100" w:type="dxa"/>
                  <w:right w:w="100" w:type="dxa"/>
                </w:tcMar>
              </w:tcPr>
              <w:sdt>
                <w:sdtPr>
                  <w:rPr>
                    <w:rFonts w:ascii="Arial" w:hAnsi="Arial" w:cs="Arial"/>
                    <w:sz w:val="21"/>
                    <w:szCs w:val="21"/>
                  </w:rPr>
                  <w:tag w:val="goog_rdk_454"/>
                  <w:id w:val="1352300107"/>
                </w:sdtPr>
                <w:sdtContent>
                  <w:p w14:paraId="09C4ED7D" w14:textId="77777777" w:rsidR="00B85ED1" w:rsidRPr="00952855" w:rsidRDefault="00775F70" w:rsidP="00775F70">
                    <w:pPr>
                      <w:widowControl w:val="0"/>
                      <w:pBdr>
                        <w:top w:val="nil"/>
                        <w:left w:val="nil"/>
                        <w:bottom w:val="nil"/>
                        <w:right w:val="nil"/>
                        <w:between w:val="nil"/>
                      </w:pBdr>
                      <w:rPr>
                        <w:rFonts w:ascii="Arial" w:hAnsi="Arial" w:cs="Arial"/>
                        <w:sz w:val="21"/>
                        <w:szCs w:val="21"/>
                      </w:rPr>
                    </w:pPr>
                    <w:sdt>
                      <w:sdtPr>
                        <w:rPr>
                          <w:rFonts w:ascii="Arial" w:hAnsi="Arial" w:cs="Arial"/>
                          <w:sz w:val="21"/>
                          <w:szCs w:val="21"/>
                        </w:rPr>
                        <w:tag w:val="goog_rdk_453"/>
                        <w:id w:val="-1281946766"/>
                      </w:sdtPr>
                      <w:sdtContent>
                        <w:r w:rsidR="00B85ED1" w:rsidRPr="00952855">
                          <w:rPr>
                            <w:rFonts w:ascii="Arial" w:hAnsi="Arial" w:cs="Arial"/>
                            <w:sz w:val="21"/>
                            <w:szCs w:val="21"/>
                          </w:rPr>
                          <w:t>yes</w:t>
                        </w:r>
                      </w:sdtContent>
                    </w:sdt>
                  </w:p>
                </w:sdtContent>
              </w:sdt>
            </w:tc>
            <w:tc>
              <w:tcPr>
                <w:tcW w:w="1504" w:type="dxa"/>
                <w:shd w:val="clear" w:color="auto" w:fill="auto"/>
                <w:tcMar>
                  <w:top w:w="100" w:type="dxa"/>
                  <w:left w:w="100" w:type="dxa"/>
                  <w:bottom w:w="100" w:type="dxa"/>
                  <w:right w:w="100" w:type="dxa"/>
                </w:tcMar>
              </w:tcPr>
              <w:sdt>
                <w:sdtPr>
                  <w:rPr>
                    <w:rFonts w:ascii="Arial" w:hAnsi="Arial" w:cs="Arial"/>
                    <w:sz w:val="21"/>
                    <w:szCs w:val="21"/>
                  </w:rPr>
                  <w:tag w:val="goog_rdk_456"/>
                  <w:id w:val="-1734543557"/>
                </w:sdtPr>
                <w:sdtContent>
                  <w:p w14:paraId="62D795BF" w14:textId="77777777" w:rsidR="00B85ED1" w:rsidRPr="00952855" w:rsidRDefault="00775F70" w:rsidP="00775F70">
                    <w:pPr>
                      <w:widowControl w:val="0"/>
                      <w:pBdr>
                        <w:top w:val="nil"/>
                        <w:left w:val="nil"/>
                        <w:bottom w:val="nil"/>
                        <w:right w:val="nil"/>
                        <w:between w:val="nil"/>
                      </w:pBdr>
                      <w:rPr>
                        <w:rFonts w:ascii="Arial" w:hAnsi="Arial" w:cs="Arial"/>
                        <w:sz w:val="21"/>
                        <w:szCs w:val="21"/>
                      </w:rPr>
                    </w:pPr>
                    <w:sdt>
                      <w:sdtPr>
                        <w:rPr>
                          <w:rFonts w:ascii="Arial" w:hAnsi="Arial" w:cs="Arial"/>
                          <w:sz w:val="21"/>
                          <w:szCs w:val="21"/>
                        </w:rPr>
                        <w:tag w:val="goog_rdk_455"/>
                        <w:id w:val="2075386922"/>
                      </w:sdtPr>
                      <w:sdtContent>
                        <w:r w:rsidR="00B85ED1" w:rsidRPr="00952855">
                          <w:rPr>
                            <w:rFonts w:ascii="Arial" w:hAnsi="Arial" w:cs="Arial"/>
                            <w:sz w:val="21"/>
                            <w:szCs w:val="21"/>
                          </w:rPr>
                          <w:t>no</w:t>
                        </w:r>
                      </w:sdtContent>
                    </w:sdt>
                  </w:p>
                </w:sdtContent>
              </w:sdt>
            </w:tc>
            <w:tc>
              <w:tcPr>
                <w:tcW w:w="1504" w:type="dxa"/>
                <w:shd w:val="clear" w:color="auto" w:fill="auto"/>
                <w:tcMar>
                  <w:top w:w="100" w:type="dxa"/>
                  <w:left w:w="100" w:type="dxa"/>
                  <w:bottom w:w="100" w:type="dxa"/>
                  <w:right w:w="100" w:type="dxa"/>
                </w:tcMar>
              </w:tcPr>
              <w:sdt>
                <w:sdtPr>
                  <w:rPr>
                    <w:rFonts w:ascii="Arial" w:hAnsi="Arial" w:cs="Arial"/>
                    <w:sz w:val="21"/>
                    <w:szCs w:val="21"/>
                  </w:rPr>
                  <w:tag w:val="goog_rdk_458"/>
                  <w:id w:val="2059894063"/>
                </w:sdtPr>
                <w:sdtContent>
                  <w:p w14:paraId="0398A937" w14:textId="77777777" w:rsidR="00B85ED1" w:rsidRPr="00952855" w:rsidRDefault="00775F70" w:rsidP="00775F70">
                    <w:pPr>
                      <w:widowControl w:val="0"/>
                      <w:pBdr>
                        <w:top w:val="nil"/>
                        <w:left w:val="nil"/>
                        <w:bottom w:val="nil"/>
                        <w:right w:val="nil"/>
                        <w:between w:val="nil"/>
                      </w:pBdr>
                      <w:rPr>
                        <w:rFonts w:ascii="Arial" w:hAnsi="Arial" w:cs="Arial"/>
                        <w:sz w:val="21"/>
                        <w:szCs w:val="21"/>
                      </w:rPr>
                    </w:pPr>
                    <w:sdt>
                      <w:sdtPr>
                        <w:rPr>
                          <w:rFonts w:ascii="Arial" w:hAnsi="Arial" w:cs="Arial"/>
                          <w:sz w:val="21"/>
                          <w:szCs w:val="21"/>
                        </w:rPr>
                        <w:tag w:val="goog_rdk_457"/>
                        <w:id w:val="305902930"/>
                      </w:sdtPr>
                      <w:sdtContent>
                        <w:r w:rsidR="00B85ED1" w:rsidRPr="00952855">
                          <w:rPr>
                            <w:rFonts w:ascii="Arial" w:hAnsi="Arial" w:cs="Arial"/>
                            <w:sz w:val="21"/>
                            <w:szCs w:val="21"/>
                          </w:rPr>
                          <w:t>no</w:t>
                        </w:r>
                      </w:sdtContent>
                    </w:sdt>
                  </w:p>
                </w:sdtContent>
              </w:sdt>
            </w:tc>
            <w:tc>
              <w:tcPr>
                <w:tcW w:w="1504" w:type="dxa"/>
                <w:shd w:val="clear" w:color="auto" w:fill="auto"/>
                <w:tcMar>
                  <w:top w:w="100" w:type="dxa"/>
                  <w:left w:w="100" w:type="dxa"/>
                  <w:bottom w:w="100" w:type="dxa"/>
                  <w:right w:w="100" w:type="dxa"/>
                </w:tcMar>
              </w:tcPr>
              <w:sdt>
                <w:sdtPr>
                  <w:rPr>
                    <w:rFonts w:ascii="Arial" w:hAnsi="Arial" w:cs="Arial"/>
                    <w:sz w:val="21"/>
                    <w:szCs w:val="21"/>
                  </w:rPr>
                  <w:tag w:val="goog_rdk_460"/>
                  <w:id w:val="-1833671740"/>
                </w:sdtPr>
                <w:sdtContent>
                  <w:p w14:paraId="12A05AE1" w14:textId="77777777" w:rsidR="00B85ED1" w:rsidRPr="00952855" w:rsidRDefault="00775F70" w:rsidP="00775F70">
                    <w:pPr>
                      <w:widowControl w:val="0"/>
                      <w:pBdr>
                        <w:top w:val="nil"/>
                        <w:left w:val="nil"/>
                        <w:bottom w:val="nil"/>
                        <w:right w:val="nil"/>
                        <w:between w:val="nil"/>
                      </w:pBdr>
                      <w:rPr>
                        <w:rFonts w:ascii="Arial" w:hAnsi="Arial" w:cs="Arial"/>
                        <w:sz w:val="21"/>
                        <w:szCs w:val="21"/>
                      </w:rPr>
                    </w:pPr>
                    <w:sdt>
                      <w:sdtPr>
                        <w:rPr>
                          <w:rFonts w:ascii="Arial" w:hAnsi="Arial" w:cs="Arial"/>
                          <w:sz w:val="21"/>
                          <w:szCs w:val="21"/>
                        </w:rPr>
                        <w:tag w:val="goog_rdk_459"/>
                        <w:id w:val="-548064227"/>
                      </w:sdtPr>
                      <w:sdtContent>
                        <w:r w:rsidR="00B85ED1" w:rsidRPr="00952855">
                          <w:rPr>
                            <w:rFonts w:ascii="Arial" w:hAnsi="Arial" w:cs="Arial"/>
                            <w:sz w:val="21"/>
                            <w:szCs w:val="21"/>
                          </w:rPr>
                          <w:t>no</w:t>
                        </w:r>
                      </w:sdtContent>
                    </w:sdt>
                  </w:p>
                </w:sdtContent>
              </w:sdt>
            </w:tc>
            <w:tc>
              <w:tcPr>
                <w:tcW w:w="1504" w:type="dxa"/>
                <w:shd w:val="clear" w:color="auto" w:fill="auto"/>
                <w:tcMar>
                  <w:top w:w="100" w:type="dxa"/>
                  <w:left w:w="100" w:type="dxa"/>
                  <w:bottom w:w="100" w:type="dxa"/>
                  <w:right w:w="100" w:type="dxa"/>
                </w:tcMar>
              </w:tcPr>
              <w:sdt>
                <w:sdtPr>
                  <w:rPr>
                    <w:rFonts w:ascii="Arial" w:hAnsi="Arial" w:cs="Arial"/>
                    <w:sz w:val="21"/>
                    <w:szCs w:val="21"/>
                  </w:rPr>
                  <w:tag w:val="goog_rdk_462"/>
                  <w:id w:val="819544960"/>
                </w:sdtPr>
                <w:sdtContent>
                  <w:p w14:paraId="2CCB308C" w14:textId="77777777" w:rsidR="00B85ED1" w:rsidRPr="00952855" w:rsidRDefault="00775F70" w:rsidP="00775F70">
                    <w:pPr>
                      <w:widowControl w:val="0"/>
                      <w:pBdr>
                        <w:top w:val="nil"/>
                        <w:left w:val="nil"/>
                        <w:bottom w:val="nil"/>
                        <w:right w:val="nil"/>
                        <w:between w:val="nil"/>
                      </w:pBdr>
                      <w:rPr>
                        <w:rFonts w:ascii="Arial" w:hAnsi="Arial" w:cs="Arial"/>
                        <w:sz w:val="21"/>
                        <w:szCs w:val="21"/>
                      </w:rPr>
                    </w:pPr>
                    <w:sdt>
                      <w:sdtPr>
                        <w:rPr>
                          <w:rFonts w:ascii="Arial" w:hAnsi="Arial" w:cs="Arial"/>
                          <w:sz w:val="21"/>
                          <w:szCs w:val="21"/>
                        </w:rPr>
                        <w:tag w:val="goog_rdk_461"/>
                        <w:id w:val="-1536732358"/>
                      </w:sdtPr>
                      <w:sdtContent>
                        <w:r w:rsidR="00B85ED1" w:rsidRPr="00952855">
                          <w:rPr>
                            <w:rFonts w:ascii="Arial" w:hAnsi="Arial" w:cs="Arial"/>
                            <w:sz w:val="21"/>
                            <w:szCs w:val="21"/>
                          </w:rPr>
                          <w:t>no</w:t>
                        </w:r>
                      </w:sdtContent>
                    </w:sdt>
                  </w:p>
                </w:sdtContent>
              </w:sdt>
            </w:tc>
          </w:tr>
        </w:sdtContent>
      </w:sdt>
      <w:sdt>
        <w:sdtPr>
          <w:rPr>
            <w:rFonts w:ascii="Arial" w:hAnsi="Arial" w:cs="Arial"/>
            <w:sz w:val="21"/>
            <w:szCs w:val="21"/>
          </w:rPr>
          <w:tag w:val="goog_rdk_463"/>
          <w:id w:val="581111807"/>
        </w:sdtPr>
        <w:sdtContent>
          <w:tr w:rsidR="00B85ED1" w:rsidRPr="00952855" w14:paraId="666ED297" w14:textId="77777777" w:rsidTr="00775F70">
            <w:tc>
              <w:tcPr>
                <w:tcW w:w="1504" w:type="dxa"/>
                <w:shd w:val="clear" w:color="auto" w:fill="auto"/>
                <w:tcMar>
                  <w:top w:w="100" w:type="dxa"/>
                  <w:left w:w="100" w:type="dxa"/>
                  <w:bottom w:w="100" w:type="dxa"/>
                  <w:right w:w="100" w:type="dxa"/>
                </w:tcMar>
              </w:tcPr>
              <w:sdt>
                <w:sdtPr>
                  <w:rPr>
                    <w:rFonts w:ascii="Arial" w:hAnsi="Arial" w:cs="Arial"/>
                    <w:sz w:val="21"/>
                    <w:szCs w:val="21"/>
                  </w:rPr>
                  <w:tag w:val="goog_rdk_465"/>
                  <w:id w:val="688567567"/>
                </w:sdtPr>
                <w:sdtContent>
                  <w:p w14:paraId="77DFCFD8" w14:textId="77777777" w:rsidR="00B85ED1" w:rsidRPr="00952855" w:rsidRDefault="00775F70" w:rsidP="00775F70">
                    <w:pPr>
                      <w:widowControl w:val="0"/>
                      <w:pBdr>
                        <w:top w:val="nil"/>
                        <w:left w:val="nil"/>
                        <w:bottom w:val="nil"/>
                        <w:right w:val="nil"/>
                        <w:between w:val="nil"/>
                      </w:pBdr>
                      <w:rPr>
                        <w:rFonts w:ascii="Arial" w:hAnsi="Arial" w:cs="Arial"/>
                        <w:sz w:val="21"/>
                        <w:szCs w:val="21"/>
                      </w:rPr>
                    </w:pPr>
                    <w:sdt>
                      <w:sdtPr>
                        <w:rPr>
                          <w:rFonts w:ascii="Arial" w:hAnsi="Arial" w:cs="Arial"/>
                          <w:sz w:val="21"/>
                          <w:szCs w:val="21"/>
                        </w:rPr>
                        <w:tag w:val="goog_rdk_464"/>
                        <w:id w:val="-420722330"/>
                      </w:sdtPr>
                      <w:sdtContent>
                        <w:r w:rsidR="00B85ED1" w:rsidRPr="00952855">
                          <w:rPr>
                            <w:rFonts w:ascii="Arial" w:hAnsi="Arial" w:cs="Arial"/>
                            <w:sz w:val="21"/>
                            <w:szCs w:val="21"/>
                          </w:rPr>
                          <w:t>Germany</w:t>
                        </w:r>
                      </w:sdtContent>
                    </w:sdt>
                  </w:p>
                </w:sdtContent>
              </w:sdt>
            </w:tc>
            <w:tc>
              <w:tcPr>
                <w:tcW w:w="1504" w:type="dxa"/>
                <w:shd w:val="clear" w:color="auto" w:fill="auto"/>
                <w:tcMar>
                  <w:top w:w="100" w:type="dxa"/>
                  <w:left w:w="100" w:type="dxa"/>
                  <w:bottom w:w="100" w:type="dxa"/>
                  <w:right w:w="100" w:type="dxa"/>
                </w:tcMar>
              </w:tcPr>
              <w:sdt>
                <w:sdtPr>
                  <w:rPr>
                    <w:rFonts w:ascii="Arial" w:hAnsi="Arial" w:cs="Arial"/>
                    <w:sz w:val="21"/>
                    <w:szCs w:val="21"/>
                  </w:rPr>
                  <w:tag w:val="goog_rdk_467"/>
                  <w:id w:val="247091728"/>
                </w:sdtPr>
                <w:sdtContent>
                  <w:p w14:paraId="603599FD" w14:textId="77777777" w:rsidR="00B85ED1" w:rsidRPr="00952855" w:rsidRDefault="00775F70" w:rsidP="00775F70">
                    <w:pPr>
                      <w:widowControl w:val="0"/>
                      <w:pBdr>
                        <w:top w:val="nil"/>
                        <w:left w:val="nil"/>
                        <w:bottom w:val="nil"/>
                        <w:right w:val="nil"/>
                        <w:between w:val="nil"/>
                      </w:pBdr>
                      <w:rPr>
                        <w:rFonts w:ascii="Arial" w:hAnsi="Arial" w:cs="Arial"/>
                        <w:sz w:val="21"/>
                        <w:szCs w:val="21"/>
                      </w:rPr>
                    </w:pPr>
                    <w:sdt>
                      <w:sdtPr>
                        <w:rPr>
                          <w:rFonts w:ascii="Arial" w:hAnsi="Arial" w:cs="Arial"/>
                          <w:sz w:val="21"/>
                          <w:szCs w:val="21"/>
                        </w:rPr>
                        <w:tag w:val="goog_rdk_466"/>
                        <w:id w:val="1683319498"/>
                      </w:sdtPr>
                      <w:sdtContent>
                        <w:r w:rsidR="00B85ED1" w:rsidRPr="00952855">
                          <w:rPr>
                            <w:rFonts w:ascii="Arial" w:hAnsi="Arial" w:cs="Arial"/>
                            <w:sz w:val="21"/>
                            <w:szCs w:val="21"/>
                          </w:rPr>
                          <w:t>no</w:t>
                        </w:r>
                      </w:sdtContent>
                    </w:sdt>
                  </w:p>
                </w:sdtContent>
              </w:sdt>
            </w:tc>
            <w:tc>
              <w:tcPr>
                <w:tcW w:w="1504" w:type="dxa"/>
                <w:shd w:val="clear" w:color="auto" w:fill="auto"/>
                <w:tcMar>
                  <w:top w:w="100" w:type="dxa"/>
                  <w:left w:w="100" w:type="dxa"/>
                  <w:bottom w:w="100" w:type="dxa"/>
                  <w:right w:w="100" w:type="dxa"/>
                </w:tcMar>
              </w:tcPr>
              <w:sdt>
                <w:sdtPr>
                  <w:rPr>
                    <w:rFonts w:ascii="Arial" w:hAnsi="Arial" w:cs="Arial"/>
                    <w:sz w:val="21"/>
                    <w:szCs w:val="21"/>
                  </w:rPr>
                  <w:tag w:val="goog_rdk_469"/>
                  <w:id w:val="-1692831944"/>
                </w:sdtPr>
                <w:sdtContent>
                  <w:p w14:paraId="036156F4" w14:textId="77777777" w:rsidR="00B85ED1" w:rsidRPr="00952855" w:rsidRDefault="00775F70" w:rsidP="00775F70">
                    <w:pPr>
                      <w:widowControl w:val="0"/>
                      <w:pBdr>
                        <w:top w:val="nil"/>
                        <w:left w:val="nil"/>
                        <w:bottom w:val="nil"/>
                        <w:right w:val="nil"/>
                        <w:between w:val="nil"/>
                      </w:pBdr>
                      <w:rPr>
                        <w:rFonts w:ascii="Arial" w:hAnsi="Arial" w:cs="Arial"/>
                        <w:sz w:val="21"/>
                        <w:szCs w:val="21"/>
                      </w:rPr>
                    </w:pPr>
                    <w:sdt>
                      <w:sdtPr>
                        <w:rPr>
                          <w:rFonts w:ascii="Arial" w:hAnsi="Arial" w:cs="Arial"/>
                          <w:sz w:val="21"/>
                          <w:szCs w:val="21"/>
                        </w:rPr>
                        <w:tag w:val="goog_rdk_468"/>
                        <w:id w:val="-1970432534"/>
                      </w:sdtPr>
                      <w:sdtContent>
                        <w:r w:rsidR="00B85ED1" w:rsidRPr="00952855">
                          <w:rPr>
                            <w:rFonts w:ascii="Arial" w:hAnsi="Arial" w:cs="Arial"/>
                            <w:sz w:val="21"/>
                            <w:szCs w:val="21"/>
                          </w:rPr>
                          <w:t>yes</w:t>
                        </w:r>
                      </w:sdtContent>
                    </w:sdt>
                  </w:p>
                </w:sdtContent>
              </w:sdt>
            </w:tc>
            <w:tc>
              <w:tcPr>
                <w:tcW w:w="1504" w:type="dxa"/>
                <w:shd w:val="clear" w:color="auto" w:fill="auto"/>
                <w:tcMar>
                  <w:top w:w="100" w:type="dxa"/>
                  <w:left w:w="100" w:type="dxa"/>
                  <w:bottom w:w="100" w:type="dxa"/>
                  <w:right w:w="100" w:type="dxa"/>
                </w:tcMar>
              </w:tcPr>
              <w:sdt>
                <w:sdtPr>
                  <w:rPr>
                    <w:rFonts w:ascii="Arial" w:hAnsi="Arial" w:cs="Arial"/>
                    <w:sz w:val="21"/>
                    <w:szCs w:val="21"/>
                  </w:rPr>
                  <w:tag w:val="goog_rdk_471"/>
                  <w:id w:val="-1280647890"/>
                </w:sdtPr>
                <w:sdtContent>
                  <w:p w14:paraId="48519287" w14:textId="77777777" w:rsidR="00B85ED1" w:rsidRPr="00952855" w:rsidRDefault="00775F70" w:rsidP="00775F70">
                    <w:pPr>
                      <w:widowControl w:val="0"/>
                      <w:pBdr>
                        <w:top w:val="nil"/>
                        <w:left w:val="nil"/>
                        <w:bottom w:val="nil"/>
                        <w:right w:val="nil"/>
                        <w:between w:val="nil"/>
                      </w:pBdr>
                      <w:rPr>
                        <w:rFonts w:ascii="Arial" w:hAnsi="Arial" w:cs="Arial"/>
                        <w:sz w:val="21"/>
                        <w:szCs w:val="21"/>
                      </w:rPr>
                    </w:pPr>
                    <w:sdt>
                      <w:sdtPr>
                        <w:rPr>
                          <w:rFonts w:ascii="Arial" w:hAnsi="Arial" w:cs="Arial"/>
                          <w:sz w:val="21"/>
                          <w:szCs w:val="21"/>
                        </w:rPr>
                        <w:tag w:val="goog_rdk_470"/>
                        <w:id w:val="250322311"/>
                      </w:sdtPr>
                      <w:sdtContent>
                        <w:r w:rsidR="00B85ED1" w:rsidRPr="00952855">
                          <w:rPr>
                            <w:rFonts w:ascii="Arial" w:hAnsi="Arial" w:cs="Arial"/>
                            <w:sz w:val="21"/>
                            <w:szCs w:val="21"/>
                          </w:rPr>
                          <w:t>no</w:t>
                        </w:r>
                      </w:sdtContent>
                    </w:sdt>
                  </w:p>
                </w:sdtContent>
              </w:sdt>
            </w:tc>
            <w:tc>
              <w:tcPr>
                <w:tcW w:w="1504" w:type="dxa"/>
                <w:shd w:val="clear" w:color="auto" w:fill="auto"/>
                <w:tcMar>
                  <w:top w:w="100" w:type="dxa"/>
                  <w:left w:w="100" w:type="dxa"/>
                  <w:bottom w:w="100" w:type="dxa"/>
                  <w:right w:w="100" w:type="dxa"/>
                </w:tcMar>
              </w:tcPr>
              <w:sdt>
                <w:sdtPr>
                  <w:rPr>
                    <w:rFonts w:ascii="Arial" w:hAnsi="Arial" w:cs="Arial"/>
                    <w:sz w:val="21"/>
                    <w:szCs w:val="21"/>
                  </w:rPr>
                  <w:tag w:val="goog_rdk_473"/>
                  <w:id w:val="883452118"/>
                </w:sdtPr>
                <w:sdtContent>
                  <w:p w14:paraId="7C6F0E3F" w14:textId="77777777" w:rsidR="00B85ED1" w:rsidRPr="00952855" w:rsidRDefault="00775F70" w:rsidP="00775F70">
                    <w:pPr>
                      <w:widowControl w:val="0"/>
                      <w:pBdr>
                        <w:top w:val="nil"/>
                        <w:left w:val="nil"/>
                        <w:bottom w:val="nil"/>
                        <w:right w:val="nil"/>
                        <w:between w:val="nil"/>
                      </w:pBdr>
                      <w:rPr>
                        <w:rFonts w:ascii="Arial" w:hAnsi="Arial" w:cs="Arial"/>
                        <w:sz w:val="21"/>
                        <w:szCs w:val="21"/>
                      </w:rPr>
                    </w:pPr>
                    <w:sdt>
                      <w:sdtPr>
                        <w:rPr>
                          <w:rFonts w:ascii="Arial" w:hAnsi="Arial" w:cs="Arial"/>
                          <w:sz w:val="21"/>
                          <w:szCs w:val="21"/>
                        </w:rPr>
                        <w:tag w:val="goog_rdk_472"/>
                        <w:id w:val="-1834904429"/>
                      </w:sdtPr>
                      <w:sdtContent>
                        <w:r w:rsidR="00B85ED1" w:rsidRPr="00952855">
                          <w:rPr>
                            <w:rFonts w:ascii="Arial" w:hAnsi="Arial" w:cs="Arial"/>
                            <w:sz w:val="21"/>
                            <w:szCs w:val="21"/>
                          </w:rPr>
                          <w:t>yes</w:t>
                        </w:r>
                      </w:sdtContent>
                    </w:sdt>
                  </w:p>
                </w:sdtContent>
              </w:sdt>
            </w:tc>
            <w:tc>
              <w:tcPr>
                <w:tcW w:w="1504" w:type="dxa"/>
                <w:shd w:val="clear" w:color="auto" w:fill="auto"/>
                <w:tcMar>
                  <w:top w:w="100" w:type="dxa"/>
                  <w:left w:w="100" w:type="dxa"/>
                  <w:bottom w:w="100" w:type="dxa"/>
                  <w:right w:w="100" w:type="dxa"/>
                </w:tcMar>
              </w:tcPr>
              <w:sdt>
                <w:sdtPr>
                  <w:rPr>
                    <w:rFonts w:ascii="Arial" w:hAnsi="Arial" w:cs="Arial"/>
                    <w:sz w:val="21"/>
                    <w:szCs w:val="21"/>
                  </w:rPr>
                  <w:tag w:val="goog_rdk_475"/>
                  <w:id w:val="1899395281"/>
                </w:sdtPr>
                <w:sdtContent>
                  <w:p w14:paraId="4B82727C" w14:textId="77777777" w:rsidR="00B85ED1" w:rsidRPr="00952855" w:rsidRDefault="00775F70" w:rsidP="00775F70">
                    <w:pPr>
                      <w:widowControl w:val="0"/>
                      <w:pBdr>
                        <w:top w:val="nil"/>
                        <w:left w:val="nil"/>
                        <w:bottom w:val="nil"/>
                        <w:right w:val="nil"/>
                        <w:between w:val="nil"/>
                      </w:pBdr>
                      <w:rPr>
                        <w:rFonts w:ascii="Arial" w:hAnsi="Arial" w:cs="Arial"/>
                        <w:sz w:val="21"/>
                        <w:szCs w:val="21"/>
                      </w:rPr>
                    </w:pPr>
                    <w:sdt>
                      <w:sdtPr>
                        <w:rPr>
                          <w:rFonts w:ascii="Arial" w:hAnsi="Arial" w:cs="Arial"/>
                          <w:sz w:val="21"/>
                          <w:szCs w:val="21"/>
                        </w:rPr>
                        <w:tag w:val="goog_rdk_474"/>
                        <w:id w:val="620266257"/>
                      </w:sdtPr>
                      <w:sdtContent>
                        <w:r w:rsidR="00B85ED1" w:rsidRPr="00952855">
                          <w:rPr>
                            <w:rFonts w:ascii="Arial" w:hAnsi="Arial" w:cs="Arial"/>
                            <w:sz w:val="21"/>
                            <w:szCs w:val="21"/>
                          </w:rPr>
                          <w:t>yes</w:t>
                        </w:r>
                      </w:sdtContent>
                    </w:sdt>
                  </w:p>
                </w:sdtContent>
              </w:sdt>
            </w:tc>
          </w:tr>
        </w:sdtContent>
      </w:sdt>
      <w:sdt>
        <w:sdtPr>
          <w:rPr>
            <w:rFonts w:ascii="Arial" w:hAnsi="Arial" w:cs="Arial"/>
            <w:sz w:val="21"/>
            <w:szCs w:val="21"/>
          </w:rPr>
          <w:tag w:val="goog_rdk_476"/>
          <w:id w:val="-1355338111"/>
        </w:sdtPr>
        <w:sdtContent>
          <w:tr w:rsidR="00B85ED1" w:rsidRPr="00952855" w14:paraId="21515E7E" w14:textId="77777777" w:rsidTr="00775F70">
            <w:tc>
              <w:tcPr>
                <w:tcW w:w="1504" w:type="dxa"/>
                <w:shd w:val="clear" w:color="auto" w:fill="auto"/>
                <w:tcMar>
                  <w:top w:w="100" w:type="dxa"/>
                  <w:left w:w="100" w:type="dxa"/>
                  <w:bottom w:w="100" w:type="dxa"/>
                  <w:right w:w="100" w:type="dxa"/>
                </w:tcMar>
              </w:tcPr>
              <w:sdt>
                <w:sdtPr>
                  <w:rPr>
                    <w:rFonts w:ascii="Arial" w:hAnsi="Arial" w:cs="Arial"/>
                    <w:sz w:val="21"/>
                    <w:szCs w:val="21"/>
                  </w:rPr>
                  <w:tag w:val="goog_rdk_478"/>
                  <w:id w:val="-1113505923"/>
                </w:sdtPr>
                <w:sdtContent>
                  <w:p w14:paraId="4491D900" w14:textId="77777777" w:rsidR="00B85ED1" w:rsidRPr="00952855" w:rsidRDefault="00775F70" w:rsidP="00775F70">
                    <w:pPr>
                      <w:widowControl w:val="0"/>
                      <w:pBdr>
                        <w:top w:val="nil"/>
                        <w:left w:val="nil"/>
                        <w:bottom w:val="nil"/>
                        <w:right w:val="nil"/>
                        <w:between w:val="nil"/>
                      </w:pBdr>
                      <w:rPr>
                        <w:rFonts w:ascii="Arial" w:hAnsi="Arial" w:cs="Arial"/>
                        <w:sz w:val="21"/>
                        <w:szCs w:val="21"/>
                      </w:rPr>
                    </w:pPr>
                    <w:sdt>
                      <w:sdtPr>
                        <w:rPr>
                          <w:rFonts w:ascii="Arial" w:hAnsi="Arial" w:cs="Arial"/>
                          <w:sz w:val="21"/>
                          <w:szCs w:val="21"/>
                        </w:rPr>
                        <w:tag w:val="goog_rdk_477"/>
                        <w:id w:val="67695947"/>
                      </w:sdtPr>
                      <w:sdtContent>
                        <w:r w:rsidR="00B85ED1" w:rsidRPr="00952855">
                          <w:rPr>
                            <w:rFonts w:ascii="Arial" w:hAnsi="Arial" w:cs="Arial"/>
                            <w:sz w:val="21"/>
                            <w:szCs w:val="21"/>
                          </w:rPr>
                          <w:t>Mumbai</w:t>
                        </w:r>
                      </w:sdtContent>
                    </w:sdt>
                  </w:p>
                </w:sdtContent>
              </w:sdt>
            </w:tc>
            <w:tc>
              <w:tcPr>
                <w:tcW w:w="1504" w:type="dxa"/>
                <w:shd w:val="clear" w:color="auto" w:fill="auto"/>
                <w:tcMar>
                  <w:top w:w="100" w:type="dxa"/>
                  <w:left w:w="100" w:type="dxa"/>
                  <w:bottom w:w="100" w:type="dxa"/>
                  <w:right w:w="100" w:type="dxa"/>
                </w:tcMar>
              </w:tcPr>
              <w:sdt>
                <w:sdtPr>
                  <w:rPr>
                    <w:rFonts w:ascii="Arial" w:hAnsi="Arial" w:cs="Arial"/>
                    <w:sz w:val="21"/>
                    <w:szCs w:val="21"/>
                  </w:rPr>
                  <w:tag w:val="goog_rdk_480"/>
                  <w:id w:val="1687249062"/>
                </w:sdtPr>
                <w:sdtContent>
                  <w:p w14:paraId="2A3EAF4A" w14:textId="77777777" w:rsidR="00B85ED1" w:rsidRPr="00952855" w:rsidRDefault="00775F70" w:rsidP="00775F70">
                    <w:pPr>
                      <w:widowControl w:val="0"/>
                      <w:pBdr>
                        <w:top w:val="nil"/>
                        <w:left w:val="nil"/>
                        <w:bottom w:val="nil"/>
                        <w:right w:val="nil"/>
                        <w:between w:val="nil"/>
                      </w:pBdr>
                      <w:rPr>
                        <w:rFonts w:ascii="Arial" w:hAnsi="Arial" w:cs="Arial"/>
                        <w:sz w:val="21"/>
                        <w:szCs w:val="21"/>
                      </w:rPr>
                    </w:pPr>
                    <w:sdt>
                      <w:sdtPr>
                        <w:rPr>
                          <w:rFonts w:ascii="Arial" w:hAnsi="Arial" w:cs="Arial"/>
                          <w:sz w:val="21"/>
                          <w:szCs w:val="21"/>
                        </w:rPr>
                        <w:tag w:val="goog_rdk_479"/>
                        <w:id w:val="-498960334"/>
                      </w:sdtPr>
                      <w:sdtContent>
                        <w:r w:rsidR="00B85ED1" w:rsidRPr="00952855">
                          <w:rPr>
                            <w:rFonts w:ascii="Arial" w:hAnsi="Arial" w:cs="Arial"/>
                            <w:sz w:val="21"/>
                            <w:szCs w:val="21"/>
                          </w:rPr>
                          <w:t>yes</w:t>
                        </w:r>
                      </w:sdtContent>
                    </w:sdt>
                  </w:p>
                </w:sdtContent>
              </w:sdt>
            </w:tc>
            <w:tc>
              <w:tcPr>
                <w:tcW w:w="1504" w:type="dxa"/>
                <w:shd w:val="clear" w:color="auto" w:fill="auto"/>
                <w:tcMar>
                  <w:top w:w="100" w:type="dxa"/>
                  <w:left w:w="100" w:type="dxa"/>
                  <w:bottom w:w="100" w:type="dxa"/>
                  <w:right w:w="100" w:type="dxa"/>
                </w:tcMar>
              </w:tcPr>
              <w:sdt>
                <w:sdtPr>
                  <w:rPr>
                    <w:rFonts w:ascii="Arial" w:hAnsi="Arial" w:cs="Arial"/>
                    <w:sz w:val="21"/>
                    <w:szCs w:val="21"/>
                  </w:rPr>
                  <w:tag w:val="goog_rdk_482"/>
                  <w:id w:val="2140219193"/>
                </w:sdtPr>
                <w:sdtContent>
                  <w:p w14:paraId="41D77F00" w14:textId="77777777" w:rsidR="00B85ED1" w:rsidRPr="00952855" w:rsidRDefault="00775F70" w:rsidP="00775F70">
                    <w:pPr>
                      <w:widowControl w:val="0"/>
                      <w:pBdr>
                        <w:top w:val="nil"/>
                        <w:left w:val="nil"/>
                        <w:bottom w:val="nil"/>
                        <w:right w:val="nil"/>
                        <w:between w:val="nil"/>
                      </w:pBdr>
                      <w:rPr>
                        <w:rFonts w:ascii="Arial" w:hAnsi="Arial" w:cs="Arial"/>
                        <w:sz w:val="21"/>
                        <w:szCs w:val="21"/>
                      </w:rPr>
                    </w:pPr>
                    <w:sdt>
                      <w:sdtPr>
                        <w:rPr>
                          <w:rFonts w:ascii="Arial" w:hAnsi="Arial" w:cs="Arial"/>
                          <w:sz w:val="21"/>
                          <w:szCs w:val="21"/>
                        </w:rPr>
                        <w:tag w:val="goog_rdk_481"/>
                        <w:id w:val="517967350"/>
                      </w:sdtPr>
                      <w:sdtContent>
                        <w:r w:rsidR="00B85ED1" w:rsidRPr="00952855">
                          <w:rPr>
                            <w:rFonts w:ascii="Arial" w:hAnsi="Arial" w:cs="Arial"/>
                            <w:sz w:val="21"/>
                            <w:szCs w:val="21"/>
                          </w:rPr>
                          <w:t>no</w:t>
                        </w:r>
                      </w:sdtContent>
                    </w:sdt>
                  </w:p>
                </w:sdtContent>
              </w:sdt>
            </w:tc>
            <w:tc>
              <w:tcPr>
                <w:tcW w:w="1504" w:type="dxa"/>
                <w:shd w:val="clear" w:color="auto" w:fill="auto"/>
                <w:tcMar>
                  <w:top w:w="100" w:type="dxa"/>
                  <w:left w:w="100" w:type="dxa"/>
                  <w:bottom w:w="100" w:type="dxa"/>
                  <w:right w:w="100" w:type="dxa"/>
                </w:tcMar>
              </w:tcPr>
              <w:sdt>
                <w:sdtPr>
                  <w:rPr>
                    <w:rFonts w:ascii="Arial" w:hAnsi="Arial" w:cs="Arial"/>
                    <w:sz w:val="21"/>
                    <w:szCs w:val="21"/>
                  </w:rPr>
                  <w:tag w:val="goog_rdk_484"/>
                  <w:id w:val="-1346325177"/>
                </w:sdtPr>
                <w:sdtContent>
                  <w:p w14:paraId="03300A08" w14:textId="77777777" w:rsidR="00B85ED1" w:rsidRPr="00952855" w:rsidRDefault="00775F70" w:rsidP="00775F70">
                    <w:pPr>
                      <w:widowControl w:val="0"/>
                      <w:pBdr>
                        <w:top w:val="nil"/>
                        <w:left w:val="nil"/>
                        <w:bottom w:val="nil"/>
                        <w:right w:val="nil"/>
                        <w:between w:val="nil"/>
                      </w:pBdr>
                      <w:rPr>
                        <w:rFonts w:ascii="Arial" w:hAnsi="Arial" w:cs="Arial"/>
                        <w:sz w:val="21"/>
                        <w:szCs w:val="21"/>
                      </w:rPr>
                    </w:pPr>
                    <w:sdt>
                      <w:sdtPr>
                        <w:rPr>
                          <w:rFonts w:ascii="Arial" w:hAnsi="Arial" w:cs="Arial"/>
                          <w:sz w:val="21"/>
                          <w:szCs w:val="21"/>
                        </w:rPr>
                        <w:tag w:val="goog_rdk_483"/>
                        <w:id w:val="373054117"/>
                      </w:sdtPr>
                      <w:sdtContent>
                        <w:r w:rsidR="00B85ED1" w:rsidRPr="00952855">
                          <w:rPr>
                            <w:rFonts w:ascii="Arial" w:hAnsi="Arial" w:cs="Arial"/>
                            <w:sz w:val="21"/>
                            <w:szCs w:val="21"/>
                          </w:rPr>
                          <w:t>no</w:t>
                        </w:r>
                      </w:sdtContent>
                    </w:sdt>
                  </w:p>
                </w:sdtContent>
              </w:sdt>
            </w:tc>
            <w:tc>
              <w:tcPr>
                <w:tcW w:w="1504" w:type="dxa"/>
                <w:shd w:val="clear" w:color="auto" w:fill="auto"/>
                <w:tcMar>
                  <w:top w:w="100" w:type="dxa"/>
                  <w:left w:w="100" w:type="dxa"/>
                  <w:bottom w:w="100" w:type="dxa"/>
                  <w:right w:w="100" w:type="dxa"/>
                </w:tcMar>
              </w:tcPr>
              <w:sdt>
                <w:sdtPr>
                  <w:rPr>
                    <w:rFonts w:ascii="Arial" w:hAnsi="Arial" w:cs="Arial"/>
                    <w:sz w:val="21"/>
                    <w:szCs w:val="21"/>
                  </w:rPr>
                  <w:tag w:val="goog_rdk_486"/>
                  <w:id w:val="-1289654731"/>
                </w:sdtPr>
                <w:sdtContent>
                  <w:p w14:paraId="64FD7F04" w14:textId="77777777" w:rsidR="00B85ED1" w:rsidRPr="00952855" w:rsidRDefault="00775F70" w:rsidP="00775F70">
                    <w:pPr>
                      <w:widowControl w:val="0"/>
                      <w:pBdr>
                        <w:top w:val="nil"/>
                        <w:left w:val="nil"/>
                        <w:bottom w:val="nil"/>
                        <w:right w:val="nil"/>
                        <w:between w:val="nil"/>
                      </w:pBdr>
                      <w:rPr>
                        <w:rFonts w:ascii="Arial" w:hAnsi="Arial" w:cs="Arial"/>
                        <w:sz w:val="21"/>
                        <w:szCs w:val="21"/>
                      </w:rPr>
                    </w:pPr>
                    <w:sdt>
                      <w:sdtPr>
                        <w:rPr>
                          <w:rFonts w:ascii="Arial" w:hAnsi="Arial" w:cs="Arial"/>
                          <w:sz w:val="21"/>
                          <w:szCs w:val="21"/>
                        </w:rPr>
                        <w:tag w:val="goog_rdk_485"/>
                        <w:id w:val="-744330940"/>
                      </w:sdtPr>
                      <w:sdtContent>
                        <w:r w:rsidR="00B85ED1" w:rsidRPr="00952855">
                          <w:rPr>
                            <w:rFonts w:ascii="Arial" w:hAnsi="Arial" w:cs="Arial"/>
                            <w:sz w:val="21"/>
                            <w:szCs w:val="21"/>
                          </w:rPr>
                          <w:t>no</w:t>
                        </w:r>
                      </w:sdtContent>
                    </w:sdt>
                  </w:p>
                </w:sdtContent>
              </w:sdt>
            </w:tc>
            <w:tc>
              <w:tcPr>
                <w:tcW w:w="1504" w:type="dxa"/>
                <w:shd w:val="clear" w:color="auto" w:fill="auto"/>
                <w:tcMar>
                  <w:top w:w="100" w:type="dxa"/>
                  <w:left w:w="100" w:type="dxa"/>
                  <w:bottom w:w="100" w:type="dxa"/>
                  <w:right w:w="100" w:type="dxa"/>
                </w:tcMar>
              </w:tcPr>
              <w:sdt>
                <w:sdtPr>
                  <w:rPr>
                    <w:rFonts w:ascii="Arial" w:hAnsi="Arial" w:cs="Arial"/>
                    <w:sz w:val="21"/>
                    <w:szCs w:val="21"/>
                  </w:rPr>
                  <w:tag w:val="goog_rdk_488"/>
                  <w:id w:val="82955589"/>
                </w:sdtPr>
                <w:sdtContent>
                  <w:p w14:paraId="6BFE9970" w14:textId="77777777" w:rsidR="00B85ED1" w:rsidRPr="00952855" w:rsidRDefault="00775F70" w:rsidP="00775F70">
                    <w:pPr>
                      <w:widowControl w:val="0"/>
                      <w:pBdr>
                        <w:top w:val="nil"/>
                        <w:left w:val="nil"/>
                        <w:bottom w:val="nil"/>
                        <w:right w:val="nil"/>
                        <w:between w:val="nil"/>
                      </w:pBdr>
                      <w:rPr>
                        <w:rFonts w:ascii="Arial" w:hAnsi="Arial" w:cs="Arial"/>
                        <w:sz w:val="21"/>
                        <w:szCs w:val="21"/>
                      </w:rPr>
                    </w:pPr>
                    <w:sdt>
                      <w:sdtPr>
                        <w:rPr>
                          <w:rFonts w:ascii="Arial" w:hAnsi="Arial" w:cs="Arial"/>
                          <w:sz w:val="21"/>
                          <w:szCs w:val="21"/>
                        </w:rPr>
                        <w:tag w:val="goog_rdk_487"/>
                        <w:id w:val="1323396766"/>
                      </w:sdtPr>
                      <w:sdtContent>
                        <w:r w:rsidR="00B85ED1" w:rsidRPr="00952855">
                          <w:rPr>
                            <w:rFonts w:ascii="Arial" w:hAnsi="Arial" w:cs="Arial"/>
                            <w:sz w:val="21"/>
                            <w:szCs w:val="21"/>
                          </w:rPr>
                          <w:t>no</w:t>
                        </w:r>
                      </w:sdtContent>
                    </w:sdt>
                  </w:p>
                </w:sdtContent>
              </w:sdt>
            </w:tc>
          </w:tr>
        </w:sdtContent>
      </w:sdt>
      <w:sdt>
        <w:sdtPr>
          <w:rPr>
            <w:rFonts w:ascii="Arial" w:hAnsi="Arial" w:cs="Arial"/>
            <w:sz w:val="21"/>
            <w:szCs w:val="21"/>
          </w:rPr>
          <w:tag w:val="goog_rdk_489"/>
          <w:id w:val="1289861550"/>
        </w:sdtPr>
        <w:sdtContent>
          <w:tr w:rsidR="00B85ED1" w:rsidRPr="00952855" w14:paraId="7B2864CB" w14:textId="77777777" w:rsidTr="00775F70">
            <w:tc>
              <w:tcPr>
                <w:tcW w:w="1504" w:type="dxa"/>
                <w:shd w:val="clear" w:color="auto" w:fill="auto"/>
                <w:tcMar>
                  <w:top w:w="100" w:type="dxa"/>
                  <w:left w:w="100" w:type="dxa"/>
                  <w:bottom w:w="100" w:type="dxa"/>
                  <w:right w:w="100" w:type="dxa"/>
                </w:tcMar>
              </w:tcPr>
              <w:sdt>
                <w:sdtPr>
                  <w:rPr>
                    <w:rFonts w:ascii="Arial" w:hAnsi="Arial" w:cs="Arial"/>
                    <w:sz w:val="21"/>
                    <w:szCs w:val="21"/>
                  </w:rPr>
                  <w:tag w:val="goog_rdk_491"/>
                  <w:id w:val="-1734153535"/>
                </w:sdtPr>
                <w:sdtContent>
                  <w:p w14:paraId="49A2C48A" w14:textId="77777777" w:rsidR="00B85ED1" w:rsidRPr="00952855" w:rsidRDefault="00775F70" w:rsidP="00775F70">
                    <w:pPr>
                      <w:widowControl w:val="0"/>
                      <w:pBdr>
                        <w:top w:val="nil"/>
                        <w:left w:val="nil"/>
                        <w:bottom w:val="nil"/>
                        <w:right w:val="nil"/>
                        <w:between w:val="nil"/>
                      </w:pBdr>
                      <w:rPr>
                        <w:rFonts w:ascii="Arial" w:hAnsi="Arial" w:cs="Arial"/>
                        <w:sz w:val="21"/>
                        <w:szCs w:val="21"/>
                      </w:rPr>
                    </w:pPr>
                    <w:sdt>
                      <w:sdtPr>
                        <w:rPr>
                          <w:rFonts w:ascii="Arial" w:hAnsi="Arial" w:cs="Arial"/>
                          <w:sz w:val="21"/>
                          <w:szCs w:val="21"/>
                        </w:rPr>
                        <w:tag w:val="goog_rdk_490"/>
                        <w:id w:val="1255019821"/>
                      </w:sdtPr>
                      <w:sdtContent>
                        <w:r w:rsidR="00B85ED1" w:rsidRPr="00952855">
                          <w:rPr>
                            <w:rFonts w:ascii="Arial" w:hAnsi="Arial" w:cs="Arial"/>
                            <w:sz w:val="21"/>
                            <w:szCs w:val="21"/>
                          </w:rPr>
                          <w:t>Peru</w:t>
                        </w:r>
                      </w:sdtContent>
                    </w:sdt>
                  </w:p>
                </w:sdtContent>
              </w:sdt>
            </w:tc>
            <w:tc>
              <w:tcPr>
                <w:tcW w:w="1504" w:type="dxa"/>
                <w:shd w:val="clear" w:color="auto" w:fill="auto"/>
                <w:tcMar>
                  <w:top w:w="100" w:type="dxa"/>
                  <w:left w:w="100" w:type="dxa"/>
                  <w:bottom w:w="100" w:type="dxa"/>
                  <w:right w:w="100" w:type="dxa"/>
                </w:tcMar>
              </w:tcPr>
              <w:sdt>
                <w:sdtPr>
                  <w:rPr>
                    <w:rFonts w:ascii="Arial" w:hAnsi="Arial" w:cs="Arial"/>
                    <w:sz w:val="21"/>
                    <w:szCs w:val="21"/>
                  </w:rPr>
                  <w:tag w:val="goog_rdk_493"/>
                  <w:id w:val="-894657164"/>
                </w:sdtPr>
                <w:sdtContent>
                  <w:p w14:paraId="045AC7E4" w14:textId="77777777" w:rsidR="00B85ED1" w:rsidRPr="00952855" w:rsidRDefault="00775F70" w:rsidP="00775F70">
                    <w:pPr>
                      <w:widowControl w:val="0"/>
                      <w:pBdr>
                        <w:top w:val="nil"/>
                        <w:left w:val="nil"/>
                        <w:bottom w:val="nil"/>
                        <w:right w:val="nil"/>
                        <w:between w:val="nil"/>
                      </w:pBdr>
                      <w:rPr>
                        <w:rFonts w:ascii="Arial" w:hAnsi="Arial" w:cs="Arial"/>
                        <w:sz w:val="21"/>
                        <w:szCs w:val="21"/>
                      </w:rPr>
                    </w:pPr>
                    <w:sdt>
                      <w:sdtPr>
                        <w:rPr>
                          <w:rFonts w:ascii="Arial" w:hAnsi="Arial" w:cs="Arial"/>
                          <w:sz w:val="21"/>
                          <w:szCs w:val="21"/>
                        </w:rPr>
                        <w:tag w:val="goog_rdk_492"/>
                        <w:id w:val="1649472864"/>
                      </w:sdtPr>
                      <w:sdtContent>
                        <w:r w:rsidR="00B85ED1" w:rsidRPr="00952855">
                          <w:rPr>
                            <w:rFonts w:ascii="Arial" w:hAnsi="Arial" w:cs="Arial"/>
                            <w:sz w:val="21"/>
                            <w:szCs w:val="21"/>
                          </w:rPr>
                          <w:t>yes</w:t>
                        </w:r>
                      </w:sdtContent>
                    </w:sdt>
                  </w:p>
                </w:sdtContent>
              </w:sdt>
            </w:tc>
            <w:tc>
              <w:tcPr>
                <w:tcW w:w="1504" w:type="dxa"/>
                <w:shd w:val="clear" w:color="auto" w:fill="auto"/>
                <w:tcMar>
                  <w:top w:w="100" w:type="dxa"/>
                  <w:left w:w="100" w:type="dxa"/>
                  <w:bottom w:w="100" w:type="dxa"/>
                  <w:right w:w="100" w:type="dxa"/>
                </w:tcMar>
              </w:tcPr>
              <w:sdt>
                <w:sdtPr>
                  <w:rPr>
                    <w:rFonts w:ascii="Arial" w:hAnsi="Arial" w:cs="Arial"/>
                    <w:sz w:val="21"/>
                    <w:szCs w:val="21"/>
                  </w:rPr>
                  <w:tag w:val="goog_rdk_495"/>
                  <w:id w:val="2061889603"/>
                </w:sdtPr>
                <w:sdtContent>
                  <w:p w14:paraId="29B31C91" w14:textId="77777777" w:rsidR="00B85ED1" w:rsidRPr="00952855" w:rsidRDefault="00775F70" w:rsidP="00775F70">
                    <w:pPr>
                      <w:widowControl w:val="0"/>
                      <w:pBdr>
                        <w:top w:val="nil"/>
                        <w:left w:val="nil"/>
                        <w:bottom w:val="nil"/>
                        <w:right w:val="nil"/>
                        <w:between w:val="nil"/>
                      </w:pBdr>
                      <w:rPr>
                        <w:rFonts w:ascii="Arial" w:hAnsi="Arial" w:cs="Arial"/>
                        <w:sz w:val="21"/>
                        <w:szCs w:val="21"/>
                      </w:rPr>
                    </w:pPr>
                    <w:sdt>
                      <w:sdtPr>
                        <w:rPr>
                          <w:rFonts w:ascii="Arial" w:hAnsi="Arial" w:cs="Arial"/>
                          <w:sz w:val="21"/>
                          <w:szCs w:val="21"/>
                        </w:rPr>
                        <w:tag w:val="goog_rdk_494"/>
                        <w:id w:val="-694768089"/>
                      </w:sdtPr>
                      <w:sdtContent>
                        <w:r w:rsidR="00B85ED1" w:rsidRPr="00952855">
                          <w:rPr>
                            <w:rFonts w:ascii="Arial" w:hAnsi="Arial" w:cs="Arial"/>
                            <w:sz w:val="21"/>
                            <w:szCs w:val="21"/>
                          </w:rPr>
                          <w:t>no</w:t>
                        </w:r>
                      </w:sdtContent>
                    </w:sdt>
                  </w:p>
                </w:sdtContent>
              </w:sdt>
            </w:tc>
            <w:tc>
              <w:tcPr>
                <w:tcW w:w="1504" w:type="dxa"/>
                <w:shd w:val="clear" w:color="auto" w:fill="auto"/>
                <w:tcMar>
                  <w:top w:w="100" w:type="dxa"/>
                  <w:left w:w="100" w:type="dxa"/>
                  <w:bottom w:w="100" w:type="dxa"/>
                  <w:right w:w="100" w:type="dxa"/>
                </w:tcMar>
              </w:tcPr>
              <w:sdt>
                <w:sdtPr>
                  <w:rPr>
                    <w:rFonts w:ascii="Arial" w:hAnsi="Arial" w:cs="Arial"/>
                    <w:sz w:val="21"/>
                    <w:szCs w:val="21"/>
                  </w:rPr>
                  <w:tag w:val="goog_rdk_497"/>
                  <w:id w:val="-1930487516"/>
                </w:sdtPr>
                <w:sdtContent>
                  <w:p w14:paraId="575BBCFE" w14:textId="77777777" w:rsidR="00B85ED1" w:rsidRPr="00952855" w:rsidRDefault="00775F70" w:rsidP="00775F70">
                    <w:pPr>
                      <w:widowControl w:val="0"/>
                      <w:pBdr>
                        <w:top w:val="nil"/>
                        <w:left w:val="nil"/>
                        <w:bottom w:val="nil"/>
                        <w:right w:val="nil"/>
                        <w:between w:val="nil"/>
                      </w:pBdr>
                      <w:rPr>
                        <w:rFonts w:ascii="Arial" w:hAnsi="Arial" w:cs="Arial"/>
                        <w:sz w:val="21"/>
                        <w:szCs w:val="21"/>
                      </w:rPr>
                    </w:pPr>
                    <w:sdt>
                      <w:sdtPr>
                        <w:rPr>
                          <w:rFonts w:ascii="Arial" w:hAnsi="Arial" w:cs="Arial"/>
                          <w:sz w:val="21"/>
                          <w:szCs w:val="21"/>
                        </w:rPr>
                        <w:tag w:val="goog_rdk_496"/>
                        <w:id w:val="-1524399443"/>
                      </w:sdtPr>
                      <w:sdtContent>
                        <w:r w:rsidR="00B85ED1" w:rsidRPr="00952855">
                          <w:rPr>
                            <w:rFonts w:ascii="Arial" w:hAnsi="Arial" w:cs="Arial"/>
                            <w:sz w:val="21"/>
                            <w:szCs w:val="21"/>
                          </w:rPr>
                          <w:t>no</w:t>
                        </w:r>
                      </w:sdtContent>
                    </w:sdt>
                  </w:p>
                </w:sdtContent>
              </w:sdt>
            </w:tc>
            <w:tc>
              <w:tcPr>
                <w:tcW w:w="1504" w:type="dxa"/>
                <w:shd w:val="clear" w:color="auto" w:fill="auto"/>
                <w:tcMar>
                  <w:top w:w="100" w:type="dxa"/>
                  <w:left w:w="100" w:type="dxa"/>
                  <w:bottom w:w="100" w:type="dxa"/>
                  <w:right w:w="100" w:type="dxa"/>
                </w:tcMar>
              </w:tcPr>
              <w:sdt>
                <w:sdtPr>
                  <w:rPr>
                    <w:rFonts w:ascii="Arial" w:hAnsi="Arial" w:cs="Arial"/>
                    <w:sz w:val="21"/>
                    <w:szCs w:val="21"/>
                  </w:rPr>
                  <w:tag w:val="goog_rdk_499"/>
                  <w:id w:val="-872696157"/>
                </w:sdtPr>
                <w:sdtContent>
                  <w:p w14:paraId="756E3FB3" w14:textId="77777777" w:rsidR="00B85ED1" w:rsidRPr="00952855" w:rsidRDefault="00775F70" w:rsidP="00775F70">
                    <w:pPr>
                      <w:widowControl w:val="0"/>
                      <w:pBdr>
                        <w:top w:val="nil"/>
                        <w:left w:val="nil"/>
                        <w:bottom w:val="nil"/>
                        <w:right w:val="nil"/>
                        <w:between w:val="nil"/>
                      </w:pBdr>
                      <w:rPr>
                        <w:rFonts w:ascii="Arial" w:hAnsi="Arial" w:cs="Arial"/>
                        <w:sz w:val="21"/>
                        <w:szCs w:val="21"/>
                      </w:rPr>
                    </w:pPr>
                    <w:sdt>
                      <w:sdtPr>
                        <w:rPr>
                          <w:rFonts w:ascii="Arial" w:hAnsi="Arial" w:cs="Arial"/>
                          <w:sz w:val="21"/>
                          <w:szCs w:val="21"/>
                        </w:rPr>
                        <w:tag w:val="goog_rdk_498"/>
                        <w:id w:val="-753511938"/>
                      </w:sdtPr>
                      <w:sdtContent>
                        <w:r w:rsidR="00B85ED1" w:rsidRPr="00952855">
                          <w:rPr>
                            <w:rFonts w:ascii="Arial" w:hAnsi="Arial" w:cs="Arial"/>
                            <w:sz w:val="21"/>
                            <w:szCs w:val="21"/>
                          </w:rPr>
                          <w:t>no</w:t>
                        </w:r>
                      </w:sdtContent>
                    </w:sdt>
                  </w:p>
                </w:sdtContent>
              </w:sdt>
            </w:tc>
            <w:tc>
              <w:tcPr>
                <w:tcW w:w="1504" w:type="dxa"/>
                <w:shd w:val="clear" w:color="auto" w:fill="auto"/>
                <w:tcMar>
                  <w:top w:w="100" w:type="dxa"/>
                  <w:left w:w="100" w:type="dxa"/>
                  <w:bottom w:w="100" w:type="dxa"/>
                  <w:right w:w="100" w:type="dxa"/>
                </w:tcMar>
              </w:tcPr>
              <w:sdt>
                <w:sdtPr>
                  <w:rPr>
                    <w:rFonts w:ascii="Arial" w:hAnsi="Arial" w:cs="Arial"/>
                    <w:sz w:val="21"/>
                    <w:szCs w:val="21"/>
                  </w:rPr>
                  <w:tag w:val="goog_rdk_501"/>
                  <w:id w:val="-2098315410"/>
                </w:sdtPr>
                <w:sdtContent>
                  <w:p w14:paraId="218EB7A8" w14:textId="77777777" w:rsidR="00B85ED1" w:rsidRPr="00952855" w:rsidRDefault="00775F70" w:rsidP="00775F70">
                    <w:pPr>
                      <w:widowControl w:val="0"/>
                      <w:pBdr>
                        <w:top w:val="nil"/>
                        <w:left w:val="nil"/>
                        <w:bottom w:val="nil"/>
                        <w:right w:val="nil"/>
                        <w:between w:val="nil"/>
                      </w:pBdr>
                      <w:rPr>
                        <w:rFonts w:ascii="Arial" w:hAnsi="Arial" w:cs="Arial"/>
                        <w:sz w:val="21"/>
                        <w:szCs w:val="21"/>
                      </w:rPr>
                    </w:pPr>
                    <w:sdt>
                      <w:sdtPr>
                        <w:rPr>
                          <w:rFonts w:ascii="Arial" w:hAnsi="Arial" w:cs="Arial"/>
                          <w:sz w:val="21"/>
                          <w:szCs w:val="21"/>
                        </w:rPr>
                        <w:tag w:val="goog_rdk_500"/>
                        <w:id w:val="-539592086"/>
                      </w:sdtPr>
                      <w:sdtContent>
                        <w:r w:rsidR="00B85ED1" w:rsidRPr="00952855">
                          <w:rPr>
                            <w:rFonts w:ascii="Arial" w:hAnsi="Arial" w:cs="Arial"/>
                            <w:sz w:val="21"/>
                            <w:szCs w:val="21"/>
                          </w:rPr>
                          <w:t>no</w:t>
                        </w:r>
                      </w:sdtContent>
                    </w:sdt>
                  </w:p>
                </w:sdtContent>
              </w:sdt>
            </w:tc>
          </w:tr>
        </w:sdtContent>
      </w:sdt>
      <w:sdt>
        <w:sdtPr>
          <w:rPr>
            <w:rFonts w:ascii="Arial" w:hAnsi="Arial" w:cs="Arial"/>
            <w:sz w:val="21"/>
            <w:szCs w:val="21"/>
          </w:rPr>
          <w:tag w:val="goog_rdk_502"/>
          <w:id w:val="621356088"/>
        </w:sdtPr>
        <w:sdtContent>
          <w:tr w:rsidR="00B85ED1" w:rsidRPr="00952855" w14:paraId="67E11558" w14:textId="77777777" w:rsidTr="00775F70">
            <w:tc>
              <w:tcPr>
                <w:tcW w:w="1504" w:type="dxa"/>
                <w:shd w:val="clear" w:color="auto" w:fill="auto"/>
                <w:tcMar>
                  <w:top w:w="100" w:type="dxa"/>
                  <w:left w:w="100" w:type="dxa"/>
                  <w:bottom w:w="100" w:type="dxa"/>
                  <w:right w:w="100" w:type="dxa"/>
                </w:tcMar>
              </w:tcPr>
              <w:sdt>
                <w:sdtPr>
                  <w:rPr>
                    <w:rFonts w:ascii="Arial" w:hAnsi="Arial" w:cs="Arial"/>
                    <w:sz w:val="21"/>
                    <w:szCs w:val="21"/>
                  </w:rPr>
                  <w:tag w:val="goog_rdk_504"/>
                  <w:id w:val="-1810548449"/>
                </w:sdtPr>
                <w:sdtContent>
                  <w:p w14:paraId="57AFCBDC" w14:textId="77777777" w:rsidR="00B85ED1" w:rsidRPr="00952855" w:rsidRDefault="00775F70" w:rsidP="00775F70">
                    <w:pPr>
                      <w:widowControl w:val="0"/>
                      <w:pBdr>
                        <w:top w:val="nil"/>
                        <w:left w:val="nil"/>
                        <w:bottom w:val="nil"/>
                        <w:right w:val="nil"/>
                        <w:between w:val="nil"/>
                      </w:pBdr>
                      <w:rPr>
                        <w:rFonts w:ascii="Arial" w:hAnsi="Arial" w:cs="Arial"/>
                        <w:sz w:val="21"/>
                        <w:szCs w:val="21"/>
                      </w:rPr>
                    </w:pPr>
                    <w:sdt>
                      <w:sdtPr>
                        <w:rPr>
                          <w:rFonts w:ascii="Arial" w:hAnsi="Arial" w:cs="Arial"/>
                          <w:sz w:val="21"/>
                          <w:szCs w:val="21"/>
                        </w:rPr>
                        <w:tag w:val="goog_rdk_503"/>
                        <w:id w:val="-1499731341"/>
                      </w:sdtPr>
                      <w:sdtContent>
                        <w:r w:rsidR="00B85ED1" w:rsidRPr="00952855">
                          <w:rPr>
                            <w:rFonts w:ascii="Arial" w:hAnsi="Arial" w:cs="Arial"/>
                            <w:sz w:val="21"/>
                            <w:szCs w:val="21"/>
                          </w:rPr>
                          <w:t>Italy</w:t>
                        </w:r>
                      </w:sdtContent>
                    </w:sdt>
                  </w:p>
                </w:sdtContent>
              </w:sdt>
            </w:tc>
            <w:tc>
              <w:tcPr>
                <w:tcW w:w="1504" w:type="dxa"/>
                <w:shd w:val="clear" w:color="auto" w:fill="auto"/>
                <w:tcMar>
                  <w:top w:w="100" w:type="dxa"/>
                  <w:left w:w="100" w:type="dxa"/>
                  <w:bottom w:w="100" w:type="dxa"/>
                  <w:right w:w="100" w:type="dxa"/>
                </w:tcMar>
              </w:tcPr>
              <w:sdt>
                <w:sdtPr>
                  <w:rPr>
                    <w:rFonts w:ascii="Arial" w:hAnsi="Arial" w:cs="Arial"/>
                    <w:sz w:val="21"/>
                    <w:szCs w:val="21"/>
                  </w:rPr>
                  <w:tag w:val="goog_rdk_506"/>
                  <w:id w:val="-1148593794"/>
                </w:sdtPr>
                <w:sdtContent>
                  <w:p w14:paraId="0E2CAA8A" w14:textId="77777777" w:rsidR="00B85ED1" w:rsidRPr="00952855" w:rsidRDefault="00775F70" w:rsidP="00775F70">
                    <w:pPr>
                      <w:widowControl w:val="0"/>
                      <w:pBdr>
                        <w:top w:val="nil"/>
                        <w:left w:val="nil"/>
                        <w:bottom w:val="nil"/>
                        <w:right w:val="nil"/>
                        <w:between w:val="nil"/>
                      </w:pBdr>
                      <w:rPr>
                        <w:rFonts w:ascii="Arial" w:hAnsi="Arial" w:cs="Arial"/>
                        <w:sz w:val="21"/>
                        <w:szCs w:val="21"/>
                      </w:rPr>
                    </w:pPr>
                    <w:sdt>
                      <w:sdtPr>
                        <w:rPr>
                          <w:rFonts w:ascii="Arial" w:hAnsi="Arial" w:cs="Arial"/>
                          <w:sz w:val="21"/>
                          <w:szCs w:val="21"/>
                        </w:rPr>
                        <w:tag w:val="goog_rdk_505"/>
                        <w:id w:val="-1121531366"/>
                      </w:sdtPr>
                      <w:sdtContent>
                        <w:r w:rsidR="00B85ED1" w:rsidRPr="00952855">
                          <w:rPr>
                            <w:rFonts w:ascii="Arial" w:hAnsi="Arial" w:cs="Arial"/>
                            <w:sz w:val="21"/>
                            <w:szCs w:val="21"/>
                          </w:rPr>
                          <w:t>no</w:t>
                        </w:r>
                      </w:sdtContent>
                    </w:sdt>
                  </w:p>
                </w:sdtContent>
              </w:sdt>
            </w:tc>
            <w:tc>
              <w:tcPr>
                <w:tcW w:w="1504" w:type="dxa"/>
                <w:shd w:val="clear" w:color="auto" w:fill="auto"/>
                <w:tcMar>
                  <w:top w:w="100" w:type="dxa"/>
                  <w:left w:w="100" w:type="dxa"/>
                  <w:bottom w:w="100" w:type="dxa"/>
                  <w:right w:w="100" w:type="dxa"/>
                </w:tcMar>
              </w:tcPr>
              <w:sdt>
                <w:sdtPr>
                  <w:rPr>
                    <w:rFonts w:ascii="Arial" w:hAnsi="Arial" w:cs="Arial"/>
                    <w:sz w:val="21"/>
                    <w:szCs w:val="21"/>
                  </w:rPr>
                  <w:tag w:val="goog_rdk_508"/>
                  <w:id w:val="793246422"/>
                </w:sdtPr>
                <w:sdtContent>
                  <w:p w14:paraId="62972E06" w14:textId="77777777" w:rsidR="00B85ED1" w:rsidRPr="00952855" w:rsidRDefault="00775F70" w:rsidP="00775F70">
                    <w:pPr>
                      <w:widowControl w:val="0"/>
                      <w:pBdr>
                        <w:top w:val="nil"/>
                        <w:left w:val="nil"/>
                        <w:bottom w:val="nil"/>
                        <w:right w:val="nil"/>
                        <w:between w:val="nil"/>
                      </w:pBdr>
                      <w:rPr>
                        <w:rFonts w:ascii="Arial" w:hAnsi="Arial" w:cs="Arial"/>
                        <w:sz w:val="21"/>
                        <w:szCs w:val="21"/>
                      </w:rPr>
                    </w:pPr>
                    <w:sdt>
                      <w:sdtPr>
                        <w:rPr>
                          <w:rFonts w:ascii="Arial" w:hAnsi="Arial" w:cs="Arial"/>
                          <w:sz w:val="21"/>
                          <w:szCs w:val="21"/>
                        </w:rPr>
                        <w:tag w:val="goog_rdk_507"/>
                        <w:id w:val="579108633"/>
                      </w:sdtPr>
                      <w:sdtContent>
                        <w:r w:rsidR="00B85ED1" w:rsidRPr="00952855">
                          <w:rPr>
                            <w:rFonts w:ascii="Arial" w:hAnsi="Arial" w:cs="Arial"/>
                            <w:sz w:val="21"/>
                            <w:szCs w:val="21"/>
                          </w:rPr>
                          <w:t>yes</w:t>
                        </w:r>
                      </w:sdtContent>
                    </w:sdt>
                  </w:p>
                </w:sdtContent>
              </w:sdt>
            </w:tc>
            <w:tc>
              <w:tcPr>
                <w:tcW w:w="1504" w:type="dxa"/>
                <w:shd w:val="clear" w:color="auto" w:fill="auto"/>
                <w:tcMar>
                  <w:top w:w="100" w:type="dxa"/>
                  <w:left w:w="100" w:type="dxa"/>
                  <w:bottom w:w="100" w:type="dxa"/>
                  <w:right w:w="100" w:type="dxa"/>
                </w:tcMar>
              </w:tcPr>
              <w:sdt>
                <w:sdtPr>
                  <w:rPr>
                    <w:rFonts w:ascii="Arial" w:hAnsi="Arial" w:cs="Arial"/>
                    <w:sz w:val="21"/>
                    <w:szCs w:val="21"/>
                  </w:rPr>
                  <w:tag w:val="goog_rdk_510"/>
                  <w:id w:val="-1145428652"/>
                </w:sdtPr>
                <w:sdtContent>
                  <w:p w14:paraId="5CCD775E" w14:textId="77777777" w:rsidR="00B85ED1" w:rsidRPr="00952855" w:rsidRDefault="00775F70" w:rsidP="00775F70">
                    <w:pPr>
                      <w:widowControl w:val="0"/>
                      <w:pBdr>
                        <w:top w:val="nil"/>
                        <w:left w:val="nil"/>
                        <w:bottom w:val="nil"/>
                        <w:right w:val="nil"/>
                        <w:between w:val="nil"/>
                      </w:pBdr>
                      <w:rPr>
                        <w:rFonts w:ascii="Arial" w:hAnsi="Arial" w:cs="Arial"/>
                        <w:sz w:val="21"/>
                        <w:szCs w:val="21"/>
                      </w:rPr>
                    </w:pPr>
                    <w:sdt>
                      <w:sdtPr>
                        <w:rPr>
                          <w:rFonts w:ascii="Arial" w:hAnsi="Arial" w:cs="Arial"/>
                          <w:sz w:val="21"/>
                          <w:szCs w:val="21"/>
                        </w:rPr>
                        <w:tag w:val="goog_rdk_509"/>
                        <w:id w:val="1247148561"/>
                      </w:sdtPr>
                      <w:sdtContent>
                        <w:r w:rsidR="00B85ED1" w:rsidRPr="00952855">
                          <w:rPr>
                            <w:rFonts w:ascii="Arial" w:hAnsi="Arial" w:cs="Arial"/>
                            <w:sz w:val="21"/>
                            <w:szCs w:val="21"/>
                          </w:rPr>
                          <w:t>no</w:t>
                        </w:r>
                      </w:sdtContent>
                    </w:sdt>
                  </w:p>
                </w:sdtContent>
              </w:sdt>
            </w:tc>
            <w:tc>
              <w:tcPr>
                <w:tcW w:w="1504" w:type="dxa"/>
                <w:shd w:val="clear" w:color="auto" w:fill="auto"/>
                <w:tcMar>
                  <w:top w:w="100" w:type="dxa"/>
                  <w:left w:w="100" w:type="dxa"/>
                  <w:bottom w:w="100" w:type="dxa"/>
                  <w:right w:w="100" w:type="dxa"/>
                </w:tcMar>
              </w:tcPr>
              <w:sdt>
                <w:sdtPr>
                  <w:rPr>
                    <w:rFonts w:ascii="Arial" w:hAnsi="Arial" w:cs="Arial"/>
                    <w:sz w:val="21"/>
                    <w:szCs w:val="21"/>
                  </w:rPr>
                  <w:tag w:val="goog_rdk_512"/>
                  <w:id w:val="847989059"/>
                </w:sdtPr>
                <w:sdtContent>
                  <w:p w14:paraId="51692D29" w14:textId="77777777" w:rsidR="00B85ED1" w:rsidRPr="00952855" w:rsidRDefault="00775F70" w:rsidP="00775F70">
                    <w:pPr>
                      <w:widowControl w:val="0"/>
                      <w:pBdr>
                        <w:top w:val="nil"/>
                        <w:left w:val="nil"/>
                        <w:bottom w:val="nil"/>
                        <w:right w:val="nil"/>
                        <w:between w:val="nil"/>
                      </w:pBdr>
                      <w:rPr>
                        <w:rFonts w:ascii="Arial" w:hAnsi="Arial" w:cs="Arial"/>
                        <w:sz w:val="21"/>
                        <w:szCs w:val="21"/>
                      </w:rPr>
                    </w:pPr>
                    <w:sdt>
                      <w:sdtPr>
                        <w:rPr>
                          <w:rFonts w:ascii="Arial" w:hAnsi="Arial" w:cs="Arial"/>
                          <w:sz w:val="21"/>
                          <w:szCs w:val="21"/>
                        </w:rPr>
                        <w:tag w:val="goog_rdk_511"/>
                        <w:id w:val="1150250695"/>
                      </w:sdtPr>
                      <w:sdtContent>
                        <w:r w:rsidR="00B85ED1" w:rsidRPr="00952855">
                          <w:rPr>
                            <w:rFonts w:ascii="Arial" w:hAnsi="Arial" w:cs="Arial"/>
                            <w:sz w:val="21"/>
                            <w:szCs w:val="21"/>
                          </w:rPr>
                          <w:t>yes</w:t>
                        </w:r>
                      </w:sdtContent>
                    </w:sdt>
                  </w:p>
                </w:sdtContent>
              </w:sdt>
            </w:tc>
            <w:tc>
              <w:tcPr>
                <w:tcW w:w="1504" w:type="dxa"/>
                <w:shd w:val="clear" w:color="auto" w:fill="auto"/>
                <w:tcMar>
                  <w:top w:w="100" w:type="dxa"/>
                  <w:left w:w="100" w:type="dxa"/>
                  <w:bottom w:w="100" w:type="dxa"/>
                  <w:right w:w="100" w:type="dxa"/>
                </w:tcMar>
              </w:tcPr>
              <w:sdt>
                <w:sdtPr>
                  <w:rPr>
                    <w:rFonts w:ascii="Arial" w:hAnsi="Arial" w:cs="Arial"/>
                    <w:sz w:val="21"/>
                    <w:szCs w:val="21"/>
                  </w:rPr>
                  <w:tag w:val="goog_rdk_514"/>
                  <w:id w:val="1369795967"/>
                </w:sdtPr>
                <w:sdtContent>
                  <w:p w14:paraId="4AF659D5" w14:textId="77777777" w:rsidR="00B85ED1" w:rsidRPr="00952855" w:rsidRDefault="00775F70" w:rsidP="00775F70">
                    <w:pPr>
                      <w:widowControl w:val="0"/>
                      <w:pBdr>
                        <w:top w:val="nil"/>
                        <w:left w:val="nil"/>
                        <w:bottom w:val="nil"/>
                        <w:right w:val="nil"/>
                        <w:between w:val="nil"/>
                      </w:pBdr>
                      <w:rPr>
                        <w:rFonts w:ascii="Arial" w:hAnsi="Arial" w:cs="Arial"/>
                        <w:sz w:val="21"/>
                        <w:szCs w:val="21"/>
                      </w:rPr>
                    </w:pPr>
                    <w:sdt>
                      <w:sdtPr>
                        <w:rPr>
                          <w:rFonts w:ascii="Arial" w:hAnsi="Arial" w:cs="Arial"/>
                          <w:sz w:val="21"/>
                          <w:szCs w:val="21"/>
                        </w:rPr>
                        <w:tag w:val="goog_rdk_513"/>
                        <w:id w:val="-333389073"/>
                      </w:sdtPr>
                      <w:sdtContent>
                        <w:r w:rsidR="00B85ED1" w:rsidRPr="00952855">
                          <w:rPr>
                            <w:rFonts w:ascii="Arial" w:hAnsi="Arial" w:cs="Arial"/>
                            <w:sz w:val="21"/>
                            <w:szCs w:val="21"/>
                          </w:rPr>
                          <w:t>no</w:t>
                        </w:r>
                      </w:sdtContent>
                    </w:sdt>
                  </w:p>
                </w:sdtContent>
              </w:sdt>
            </w:tc>
          </w:tr>
        </w:sdtContent>
      </w:sdt>
      <w:sdt>
        <w:sdtPr>
          <w:rPr>
            <w:rFonts w:ascii="Arial" w:hAnsi="Arial" w:cs="Arial"/>
            <w:sz w:val="21"/>
            <w:szCs w:val="21"/>
          </w:rPr>
          <w:tag w:val="goog_rdk_515"/>
          <w:id w:val="1881749563"/>
        </w:sdtPr>
        <w:sdtContent>
          <w:tr w:rsidR="00B85ED1" w:rsidRPr="00952855" w14:paraId="5B8693DE" w14:textId="77777777" w:rsidTr="00775F70">
            <w:tc>
              <w:tcPr>
                <w:tcW w:w="1504" w:type="dxa"/>
                <w:shd w:val="clear" w:color="auto" w:fill="auto"/>
                <w:tcMar>
                  <w:top w:w="100" w:type="dxa"/>
                  <w:left w:w="100" w:type="dxa"/>
                  <w:bottom w:w="100" w:type="dxa"/>
                  <w:right w:w="100" w:type="dxa"/>
                </w:tcMar>
              </w:tcPr>
              <w:sdt>
                <w:sdtPr>
                  <w:rPr>
                    <w:rFonts w:ascii="Arial" w:hAnsi="Arial" w:cs="Arial"/>
                    <w:sz w:val="21"/>
                    <w:szCs w:val="21"/>
                  </w:rPr>
                  <w:tag w:val="goog_rdk_517"/>
                  <w:id w:val="955994951"/>
                </w:sdtPr>
                <w:sdtContent>
                  <w:p w14:paraId="40FCD06C" w14:textId="77777777" w:rsidR="00B85ED1" w:rsidRPr="00952855" w:rsidRDefault="00775F70" w:rsidP="00775F70">
                    <w:pPr>
                      <w:widowControl w:val="0"/>
                      <w:pBdr>
                        <w:top w:val="nil"/>
                        <w:left w:val="nil"/>
                        <w:bottom w:val="nil"/>
                        <w:right w:val="nil"/>
                        <w:between w:val="nil"/>
                      </w:pBdr>
                      <w:rPr>
                        <w:rFonts w:ascii="Arial" w:hAnsi="Arial" w:cs="Arial"/>
                        <w:sz w:val="21"/>
                        <w:szCs w:val="21"/>
                      </w:rPr>
                    </w:pPr>
                    <w:sdt>
                      <w:sdtPr>
                        <w:rPr>
                          <w:rFonts w:ascii="Arial" w:hAnsi="Arial" w:cs="Arial"/>
                          <w:sz w:val="21"/>
                          <w:szCs w:val="21"/>
                        </w:rPr>
                        <w:tag w:val="goog_rdk_516"/>
                        <w:id w:val="-1082368487"/>
                      </w:sdtPr>
                      <w:sdtContent>
                        <w:r w:rsidR="00B85ED1" w:rsidRPr="00952855">
                          <w:rPr>
                            <w:rFonts w:ascii="Arial" w:hAnsi="Arial" w:cs="Arial"/>
                            <w:sz w:val="21"/>
                            <w:szCs w:val="21"/>
                          </w:rPr>
                          <w:t>Vietnam</w:t>
                        </w:r>
                      </w:sdtContent>
                    </w:sdt>
                  </w:p>
                </w:sdtContent>
              </w:sdt>
            </w:tc>
            <w:tc>
              <w:tcPr>
                <w:tcW w:w="1504" w:type="dxa"/>
                <w:shd w:val="clear" w:color="auto" w:fill="auto"/>
                <w:tcMar>
                  <w:top w:w="100" w:type="dxa"/>
                  <w:left w:w="100" w:type="dxa"/>
                  <w:bottom w:w="100" w:type="dxa"/>
                  <w:right w:w="100" w:type="dxa"/>
                </w:tcMar>
              </w:tcPr>
              <w:sdt>
                <w:sdtPr>
                  <w:rPr>
                    <w:rFonts w:ascii="Arial" w:hAnsi="Arial" w:cs="Arial"/>
                    <w:sz w:val="21"/>
                    <w:szCs w:val="21"/>
                  </w:rPr>
                  <w:tag w:val="goog_rdk_519"/>
                  <w:id w:val="-1760207591"/>
                </w:sdtPr>
                <w:sdtContent>
                  <w:p w14:paraId="3DD497F3" w14:textId="77777777" w:rsidR="00B85ED1" w:rsidRPr="00952855" w:rsidRDefault="00775F70" w:rsidP="00775F70">
                    <w:pPr>
                      <w:widowControl w:val="0"/>
                      <w:pBdr>
                        <w:top w:val="nil"/>
                        <w:left w:val="nil"/>
                        <w:bottom w:val="nil"/>
                        <w:right w:val="nil"/>
                        <w:between w:val="nil"/>
                      </w:pBdr>
                      <w:rPr>
                        <w:rFonts w:ascii="Arial" w:hAnsi="Arial" w:cs="Arial"/>
                        <w:sz w:val="21"/>
                        <w:szCs w:val="21"/>
                      </w:rPr>
                    </w:pPr>
                    <w:sdt>
                      <w:sdtPr>
                        <w:rPr>
                          <w:rFonts w:ascii="Arial" w:hAnsi="Arial" w:cs="Arial"/>
                          <w:sz w:val="21"/>
                          <w:szCs w:val="21"/>
                        </w:rPr>
                        <w:tag w:val="goog_rdk_518"/>
                        <w:id w:val="358786539"/>
                      </w:sdtPr>
                      <w:sdtContent>
                        <w:r w:rsidR="00B85ED1" w:rsidRPr="00952855">
                          <w:rPr>
                            <w:rFonts w:ascii="Arial" w:hAnsi="Arial" w:cs="Arial"/>
                            <w:sz w:val="21"/>
                            <w:szCs w:val="21"/>
                          </w:rPr>
                          <w:t>no</w:t>
                        </w:r>
                      </w:sdtContent>
                    </w:sdt>
                  </w:p>
                </w:sdtContent>
              </w:sdt>
            </w:tc>
            <w:tc>
              <w:tcPr>
                <w:tcW w:w="1504" w:type="dxa"/>
                <w:shd w:val="clear" w:color="auto" w:fill="auto"/>
                <w:tcMar>
                  <w:top w:w="100" w:type="dxa"/>
                  <w:left w:w="100" w:type="dxa"/>
                  <w:bottom w:w="100" w:type="dxa"/>
                  <w:right w:w="100" w:type="dxa"/>
                </w:tcMar>
              </w:tcPr>
              <w:sdt>
                <w:sdtPr>
                  <w:rPr>
                    <w:rFonts w:ascii="Arial" w:hAnsi="Arial" w:cs="Arial"/>
                    <w:sz w:val="21"/>
                    <w:szCs w:val="21"/>
                  </w:rPr>
                  <w:tag w:val="goog_rdk_521"/>
                  <w:id w:val="-316574825"/>
                </w:sdtPr>
                <w:sdtContent>
                  <w:p w14:paraId="1FD62184" w14:textId="77777777" w:rsidR="00B85ED1" w:rsidRPr="00952855" w:rsidRDefault="00775F70" w:rsidP="00775F70">
                    <w:pPr>
                      <w:widowControl w:val="0"/>
                      <w:pBdr>
                        <w:top w:val="nil"/>
                        <w:left w:val="nil"/>
                        <w:bottom w:val="nil"/>
                        <w:right w:val="nil"/>
                        <w:between w:val="nil"/>
                      </w:pBdr>
                      <w:rPr>
                        <w:rFonts w:ascii="Arial" w:hAnsi="Arial" w:cs="Arial"/>
                        <w:sz w:val="21"/>
                        <w:szCs w:val="21"/>
                      </w:rPr>
                    </w:pPr>
                    <w:sdt>
                      <w:sdtPr>
                        <w:rPr>
                          <w:rFonts w:ascii="Arial" w:hAnsi="Arial" w:cs="Arial"/>
                          <w:sz w:val="21"/>
                          <w:szCs w:val="21"/>
                        </w:rPr>
                        <w:tag w:val="goog_rdk_520"/>
                        <w:id w:val="-862596994"/>
                      </w:sdtPr>
                      <w:sdtContent>
                        <w:r w:rsidR="00B85ED1" w:rsidRPr="00952855">
                          <w:rPr>
                            <w:rFonts w:ascii="Arial" w:hAnsi="Arial" w:cs="Arial"/>
                            <w:sz w:val="21"/>
                            <w:szCs w:val="21"/>
                          </w:rPr>
                          <w:t>yes</w:t>
                        </w:r>
                      </w:sdtContent>
                    </w:sdt>
                  </w:p>
                </w:sdtContent>
              </w:sdt>
            </w:tc>
            <w:tc>
              <w:tcPr>
                <w:tcW w:w="1504" w:type="dxa"/>
                <w:shd w:val="clear" w:color="auto" w:fill="auto"/>
                <w:tcMar>
                  <w:top w:w="100" w:type="dxa"/>
                  <w:left w:w="100" w:type="dxa"/>
                  <w:bottom w:w="100" w:type="dxa"/>
                  <w:right w:w="100" w:type="dxa"/>
                </w:tcMar>
              </w:tcPr>
              <w:sdt>
                <w:sdtPr>
                  <w:rPr>
                    <w:rFonts w:ascii="Arial" w:hAnsi="Arial" w:cs="Arial"/>
                    <w:sz w:val="21"/>
                    <w:szCs w:val="21"/>
                  </w:rPr>
                  <w:tag w:val="goog_rdk_523"/>
                  <w:id w:val="-1518458564"/>
                </w:sdtPr>
                <w:sdtContent>
                  <w:p w14:paraId="74D08F6E" w14:textId="77777777" w:rsidR="00B85ED1" w:rsidRPr="00952855" w:rsidRDefault="00775F70" w:rsidP="00775F70">
                    <w:pPr>
                      <w:widowControl w:val="0"/>
                      <w:pBdr>
                        <w:top w:val="nil"/>
                        <w:left w:val="nil"/>
                        <w:bottom w:val="nil"/>
                        <w:right w:val="nil"/>
                        <w:between w:val="nil"/>
                      </w:pBdr>
                      <w:rPr>
                        <w:rFonts w:ascii="Arial" w:hAnsi="Arial" w:cs="Arial"/>
                        <w:sz w:val="21"/>
                        <w:szCs w:val="21"/>
                      </w:rPr>
                    </w:pPr>
                    <w:sdt>
                      <w:sdtPr>
                        <w:rPr>
                          <w:rFonts w:ascii="Arial" w:hAnsi="Arial" w:cs="Arial"/>
                          <w:sz w:val="21"/>
                          <w:szCs w:val="21"/>
                        </w:rPr>
                        <w:tag w:val="goog_rdk_522"/>
                        <w:id w:val="-1141189664"/>
                      </w:sdtPr>
                      <w:sdtContent>
                        <w:r w:rsidR="00B85ED1" w:rsidRPr="00952855">
                          <w:rPr>
                            <w:rFonts w:ascii="Arial" w:hAnsi="Arial" w:cs="Arial"/>
                            <w:sz w:val="21"/>
                            <w:szCs w:val="21"/>
                          </w:rPr>
                          <w:t>no</w:t>
                        </w:r>
                      </w:sdtContent>
                    </w:sdt>
                  </w:p>
                </w:sdtContent>
              </w:sdt>
            </w:tc>
            <w:tc>
              <w:tcPr>
                <w:tcW w:w="1504" w:type="dxa"/>
                <w:shd w:val="clear" w:color="auto" w:fill="auto"/>
                <w:tcMar>
                  <w:top w:w="100" w:type="dxa"/>
                  <w:left w:w="100" w:type="dxa"/>
                  <w:bottom w:w="100" w:type="dxa"/>
                  <w:right w:w="100" w:type="dxa"/>
                </w:tcMar>
              </w:tcPr>
              <w:sdt>
                <w:sdtPr>
                  <w:rPr>
                    <w:rFonts w:ascii="Arial" w:hAnsi="Arial" w:cs="Arial"/>
                    <w:sz w:val="21"/>
                    <w:szCs w:val="21"/>
                  </w:rPr>
                  <w:tag w:val="goog_rdk_525"/>
                  <w:id w:val="649635984"/>
                </w:sdtPr>
                <w:sdtContent>
                  <w:p w14:paraId="001B5DEF" w14:textId="77777777" w:rsidR="00B85ED1" w:rsidRPr="00952855" w:rsidRDefault="00775F70" w:rsidP="00775F70">
                    <w:pPr>
                      <w:widowControl w:val="0"/>
                      <w:pBdr>
                        <w:top w:val="nil"/>
                        <w:left w:val="nil"/>
                        <w:bottom w:val="nil"/>
                        <w:right w:val="nil"/>
                        <w:between w:val="nil"/>
                      </w:pBdr>
                      <w:rPr>
                        <w:rFonts w:ascii="Arial" w:hAnsi="Arial" w:cs="Arial"/>
                        <w:sz w:val="21"/>
                        <w:szCs w:val="21"/>
                      </w:rPr>
                    </w:pPr>
                    <w:sdt>
                      <w:sdtPr>
                        <w:rPr>
                          <w:rFonts w:ascii="Arial" w:hAnsi="Arial" w:cs="Arial"/>
                          <w:sz w:val="21"/>
                          <w:szCs w:val="21"/>
                        </w:rPr>
                        <w:tag w:val="goog_rdk_524"/>
                        <w:id w:val="644165468"/>
                      </w:sdtPr>
                      <w:sdtContent>
                        <w:r w:rsidR="00B85ED1" w:rsidRPr="00952855">
                          <w:rPr>
                            <w:rFonts w:ascii="Arial" w:hAnsi="Arial" w:cs="Arial"/>
                            <w:sz w:val="21"/>
                            <w:szCs w:val="21"/>
                          </w:rPr>
                          <w:t>yes</w:t>
                        </w:r>
                      </w:sdtContent>
                    </w:sdt>
                  </w:p>
                </w:sdtContent>
              </w:sdt>
            </w:tc>
            <w:tc>
              <w:tcPr>
                <w:tcW w:w="1504" w:type="dxa"/>
                <w:shd w:val="clear" w:color="auto" w:fill="auto"/>
                <w:tcMar>
                  <w:top w:w="100" w:type="dxa"/>
                  <w:left w:w="100" w:type="dxa"/>
                  <w:bottom w:w="100" w:type="dxa"/>
                  <w:right w:w="100" w:type="dxa"/>
                </w:tcMar>
              </w:tcPr>
              <w:sdt>
                <w:sdtPr>
                  <w:rPr>
                    <w:rFonts w:ascii="Arial" w:hAnsi="Arial" w:cs="Arial"/>
                    <w:sz w:val="21"/>
                    <w:szCs w:val="21"/>
                  </w:rPr>
                  <w:tag w:val="goog_rdk_527"/>
                  <w:id w:val="-67886187"/>
                </w:sdtPr>
                <w:sdtContent>
                  <w:p w14:paraId="34EF4DC0" w14:textId="77777777" w:rsidR="00B85ED1" w:rsidRPr="00952855" w:rsidRDefault="00775F70" w:rsidP="00775F70">
                    <w:pPr>
                      <w:widowControl w:val="0"/>
                      <w:pBdr>
                        <w:top w:val="nil"/>
                        <w:left w:val="nil"/>
                        <w:bottom w:val="nil"/>
                        <w:right w:val="nil"/>
                        <w:between w:val="nil"/>
                      </w:pBdr>
                      <w:rPr>
                        <w:rFonts w:ascii="Arial" w:hAnsi="Arial" w:cs="Arial"/>
                        <w:sz w:val="21"/>
                        <w:szCs w:val="21"/>
                      </w:rPr>
                    </w:pPr>
                    <w:sdt>
                      <w:sdtPr>
                        <w:rPr>
                          <w:rFonts w:ascii="Arial" w:hAnsi="Arial" w:cs="Arial"/>
                          <w:sz w:val="21"/>
                          <w:szCs w:val="21"/>
                        </w:rPr>
                        <w:tag w:val="goog_rdk_526"/>
                        <w:id w:val="224567786"/>
                      </w:sdtPr>
                      <w:sdtContent>
                        <w:r w:rsidR="00B85ED1" w:rsidRPr="00952855">
                          <w:rPr>
                            <w:rFonts w:ascii="Arial" w:hAnsi="Arial" w:cs="Arial"/>
                            <w:sz w:val="21"/>
                            <w:szCs w:val="21"/>
                          </w:rPr>
                          <w:t>no</w:t>
                        </w:r>
                      </w:sdtContent>
                    </w:sdt>
                  </w:p>
                </w:sdtContent>
              </w:sdt>
            </w:tc>
          </w:tr>
        </w:sdtContent>
      </w:sdt>
      <w:sdt>
        <w:sdtPr>
          <w:rPr>
            <w:rFonts w:ascii="Arial" w:hAnsi="Arial" w:cs="Arial"/>
            <w:sz w:val="21"/>
            <w:szCs w:val="21"/>
          </w:rPr>
          <w:tag w:val="goog_rdk_528"/>
          <w:id w:val="-613824870"/>
        </w:sdtPr>
        <w:sdtContent>
          <w:tr w:rsidR="00B85ED1" w:rsidRPr="00952855" w14:paraId="3645DA4B" w14:textId="77777777" w:rsidTr="00775F70">
            <w:tc>
              <w:tcPr>
                <w:tcW w:w="1504" w:type="dxa"/>
                <w:shd w:val="clear" w:color="auto" w:fill="auto"/>
                <w:tcMar>
                  <w:top w:w="100" w:type="dxa"/>
                  <w:left w:w="100" w:type="dxa"/>
                  <w:bottom w:w="100" w:type="dxa"/>
                  <w:right w:w="100" w:type="dxa"/>
                </w:tcMar>
              </w:tcPr>
              <w:sdt>
                <w:sdtPr>
                  <w:rPr>
                    <w:rFonts w:ascii="Arial" w:hAnsi="Arial" w:cs="Arial"/>
                    <w:sz w:val="21"/>
                    <w:szCs w:val="21"/>
                  </w:rPr>
                  <w:tag w:val="goog_rdk_530"/>
                  <w:id w:val="-545295212"/>
                </w:sdtPr>
                <w:sdtContent>
                  <w:p w14:paraId="54E3A10F" w14:textId="77777777" w:rsidR="00B85ED1" w:rsidRPr="00952855" w:rsidRDefault="00775F70" w:rsidP="00775F70">
                    <w:pPr>
                      <w:widowControl w:val="0"/>
                      <w:pBdr>
                        <w:top w:val="nil"/>
                        <w:left w:val="nil"/>
                        <w:bottom w:val="nil"/>
                        <w:right w:val="nil"/>
                        <w:between w:val="nil"/>
                      </w:pBdr>
                      <w:rPr>
                        <w:rFonts w:ascii="Arial" w:hAnsi="Arial" w:cs="Arial"/>
                        <w:sz w:val="21"/>
                        <w:szCs w:val="21"/>
                      </w:rPr>
                    </w:pPr>
                    <w:sdt>
                      <w:sdtPr>
                        <w:rPr>
                          <w:rFonts w:ascii="Arial" w:hAnsi="Arial" w:cs="Arial"/>
                          <w:sz w:val="21"/>
                          <w:szCs w:val="21"/>
                        </w:rPr>
                        <w:tag w:val="goog_rdk_529"/>
                        <w:id w:val="2124182197"/>
                      </w:sdtPr>
                      <w:sdtContent>
                        <w:r w:rsidR="00B85ED1" w:rsidRPr="00952855">
                          <w:rPr>
                            <w:rFonts w:ascii="Arial" w:hAnsi="Arial" w:cs="Arial"/>
                            <w:sz w:val="21"/>
                            <w:szCs w:val="21"/>
                          </w:rPr>
                          <w:t>NICD</w:t>
                        </w:r>
                      </w:sdtContent>
                    </w:sdt>
                  </w:p>
                </w:sdtContent>
              </w:sdt>
            </w:tc>
            <w:tc>
              <w:tcPr>
                <w:tcW w:w="1504" w:type="dxa"/>
                <w:shd w:val="clear" w:color="auto" w:fill="auto"/>
                <w:tcMar>
                  <w:top w:w="100" w:type="dxa"/>
                  <w:left w:w="100" w:type="dxa"/>
                  <w:bottom w:w="100" w:type="dxa"/>
                  <w:right w:w="100" w:type="dxa"/>
                </w:tcMar>
              </w:tcPr>
              <w:sdt>
                <w:sdtPr>
                  <w:rPr>
                    <w:rFonts w:ascii="Arial" w:hAnsi="Arial" w:cs="Arial"/>
                    <w:sz w:val="21"/>
                    <w:szCs w:val="21"/>
                  </w:rPr>
                  <w:tag w:val="goog_rdk_532"/>
                  <w:id w:val="867172196"/>
                </w:sdtPr>
                <w:sdtContent>
                  <w:p w14:paraId="3BA6AE7E" w14:textId="77777777" w:rsidR="00B85ED1" w:rsidRPr="00952855" w:rsidRDefault="00775F70" w:rsidP="00775F70">
                    <w:pPr>
                      <w:widowControl w:val="0"/>
                      <w:pBdr>
                        <w:top w:val="nil"/>
                        <w:left w:val="nil"/>
                        <w:bottom w:val="nil"/>
                        <w:right w:val="nil"/>
                        <w:between w:val="nil"/>
                      </w:pBdr>
                      <w:rPr>
                        <w:rFonts w:ascii="Arial" w:hAnsi="Arial" w:cs="Arial"/>
                        <w:sz w:val="21"/>
                        <w:szCs w:val="21"/>
                      </w:rPr>
                    </w:pPr>
                    <w:sdt>
                      <w:sdtPr>
                        <w:rPr>
                          <w:rFonts w:ascii="Arial" w:hAnsi="Arial" w:cs="Arial"/>
                          <w:sz w:val="21"/>
                          <w:szCs w:val="21"/>
                        </w:rPr>
                        <w:tag w:val="goog_rdk_531"/>
                        <w:id w:val="-1626920644"/>
                      </w:sdtPr>
                      <w:sdtContent>
                        <w:r w:rsidR="00B85ED1" w:rsidRPr="00952855">
                          <w:rPr>
                            <w:rFonts w:ascii="Arial" w:hAnsi="Arial" w:cs="Arial"/>
                            <w:sz w:val="21"/>
                            <w:szCs w:val="21"/>
                          </w:rPr>
                          <w:t>no</w:t>
                        </w:r>
                      </w:sdtContent>
                    </w:sdt>
                  </w:p>
                </w:sdtContent>
              </w:sdt>
            </w:tc>
            <w:tc>
              <w:tcPr>
                <w:tcW w:w="1504" w:type="dxa"/>
                <w:shd w:val="clear" w:color="auto" w:fill="auto"/>
                <w:tcMar>
                  <w:top w:w="100" w:type="dxa"/>
                  <w:left w:w="100" w:type="dxa"/>
                  <w:bottom w:w="100" w:type="dxa"/>
                  <w:right w:w="100" w:type="dxa"/>
                </w:tcMar>
              </w:tcPr>
              <w:sdt>
                <w:sdtPr>
                  <w:rPr>
                    <w:rFonts w:ascii="Arial" w:hAnsi="Arial" w:cs="Arial"/>
                    <w:sz w:val="21"/>
                    <w:szCs w:val="21"/>
                  </w:rPr>
                  <w:tag w:val="goog_rdk_534"/>
                  <w:id w:val="1034619552"/>
                </w:sdtPr>
                <w:sdtContent>
                  <w:p w14:paraId="0480DCC9" w14:textId="77777777" w:rsidR="00B85ED1" w:rsidRPr="00952855" w:rsidRDefault="00775F70" w:rsidP="00775F70">
                    <w:pPr>
                      <w:widowControl w:val="0"/>
                      <w:pBdr>
                        <w:top w:val="nil"/>
                        <w:left w:val="nil"/>
                        <w:bottom w:val="nil"/>
                        <w:right w:val="nil"/>
                        <w:between w:val="nil"/>
                      </w:pBdr>
                      <w:rPr>
                        <w:rFonts w:ascii="Arial" w:hAnsi="Arial" w:cs="Arial"/>
                        <w:sz w:val="21"/>
                        <w:szCs w:val="21"/>
                      </w:rPr>
                    </w:pPr>
                    <w:sdt>
                      <w:sdtPr>
                        <w:rPr>
                          <w:rFonts w:ascii="Arial" w:hAnsi="Arial" w:cs="Arial"/>
                          <w:sz w:val="21"/>
                          <w:szCs w:val="21"/>
                        </w:rPr>
                        <w:tag w:val="goog_rdk_533"/>
                        <w:id w:val="369346748"/>
                      </w:sdtPr>
                      <w:sdtContent>
                        <w:r w:rsidR="00B85ED1" w:rsidRPr="00952855">
                          <w:rPr>
                            <w:rFonts w:ascii="Arial" w:hAnsi="Arial" w:cs="Arial"/>
                            <w:sz w:val="21"/>
                            <w:szCs w:val="21"/>
                          </w:rPr>
                          <w:t>yes</w:t>
                        </w:r>
                      </w:sdtContent>
                    </w:sdt>
                  </w:p>
                </w:sdtContent>
              </w:sdt>
            </w:tc>
            <w:tc>
              <w:tcPr>
                <w:tcW w:w="1504" w:type="dxa"/>
                <w:shd w:val="clear" w:color="auto" w:fill="auto"/>
                <w:tcMar>
                  <w:top w:w="100" w:type="dxa"/>
                  <w:left w:w="100" w:type="dxa"/>
                  <w:bottom w:w="100" w:type="dxa"/>
                  <w:right w:w="100" w:type="dxa"/>
                </w:tcMar>
              </w:tcPr>
              <w:sdt>
                <w:sdtPr>
                  <w:rPr>
                    <w:rFonts w:ascii="Arial" w:hAnsi="Arial" w:cs="Arial"/>
                    <w:sz w:val="21"/>
                    <w:szCs w:val="21"/>
                  </w:rPr>
                  <w:tag w:val="goog_rdk_536"/>
                  <w:id w:val="1165670197"/>
                </w:sdtPr>
                <w:sdtContent>
                  <w:p w14:paraId="5EA2C9A8" w14:textId="77777777" w:rsidR="00B85ED1" w:rsidRPr="00952855" w:rsidRDefault="00775F70" w:rsidP="00775F70">
                    <w:pPr>
                      <w:widowControl w:val="0"/>
                      <w:pBdr>
                        <w:top w:val="nil"/>
                        <w:left w:val="nil"/>
                        <w:bottom w:val="nil"/>
                        <w:right w:val="nil"/>
                        <w:between w:val="nil"/>
                      </w:pBdr>
                      <w:rPr>
                        <w:rFonts w:ascii="Arial" w:hAnsi="Arial" w:cs="Arial"/>
                        <w:sz w:val="21"/>
                        <w:szCs w:val="21"/>
                      </w:rPr>
                    </w:pPr>
                    <w:sdt>
                      <w:sdtPr>
                        <w:rPr>
                          <w:rFonts w:ascii="Arial" w:hAnsi="Arial" w:cs="Arial"/>
                          <w:sz w:val="21"/>
                          <w:szCs w:val="21"/>
                        </w:rPr>
                        <w:tag w:val="goog_rdk_535"/>
                        <w:id w:val="-269778421"/>
                      </w:sdtPr>
                      <w:sdtContent>
                        <w:r w:rsidR="00B85ED1" w:rsidRPr="00952855">
                          <w:rPr>
                            <w:rFonts w:ascii="Arial" w:hAnsi="Arial" w:cs="Arial"/>
                            <w:sz w:val="21"/>
                            <w:szCs w:val="21"/>
                          </w:rPr>
                          <w:t>yes</w:t>
                        </w:r>
                      </w:sdtContent>
                    </w:sdt>
                  </w:p>
                </w:sdtContent>
              </w:sdt>
            </w:tc>
            <w:tc>
              <w:tcPr>
                <w:tcW w:w="1504" w:type="dxa"/>
                <w:shd w:val="clear" w:color="auto" w:fill="auto"/>
                <w:tcMar>
                  <w:top w:w="100" w:type="dxa"/>
                  <w:left w:w="100" w:type="dxa"/>
                  <w:bottom w:w="100" w:type="dxa"/>
                  <w:right w:w="100" w:type="dxa"/>
                </w:tcMar>
              </w:tcPr>
              <w:sdt>
                <w:sdtPr>
                  <w:rPr>
                    <w:rFonts w:ascii="Arial" w:hAnsi="Arial" w:cs="Arial"/>
                    <w:sz w:val="21"/>
                    <w:szCs w:val="21"/>
                  </w:rPr>
                  <w:tag w:val="goog_rdk_538"/>
                  <w:id w:val="1731649322"/>
                </w:sdtPr>
                <w:sdtContent>
                  <w:p w14:paraId="261F2C8A" w14:textId="77777777" w:rsidR="00B85ED1" w:rsidRPr="00952855" w:rsidRDefault="00775F70" w:rsidP="00775F70">
                    <w:pPr>
                      <w:widowControl w:val="0"/>
                      <w:pBdr>
                        <w:top w:val="nil"/>
                        <w:left w:val="nil"/>
                        <w:bottom w:val="nil"/>
                        <w:right w:val="nil"/>
                        <w:between w:val="nil"/>
                      </w:pBdr>
                      <w:rPr>
                        <w:rFonts w:ascii="Arial" w:hAnsi="Arial" w:cs="Arial"/>
                        <w:sz w:val="21"/>
                        <w:szCs w:val="21"/>
                      </w:rPr>
                    </w:pPr>
                    <w:sdt>
                      <w:sdtPr>
                        <w:rPr>
                          <w:rFonts w:ascii="Arial" w:hAnsi="Arial" w:cs="Arial"/>
                          <w:sz w:val="21"/>
                          <w:szCs w:val="21"/>
                        </w:rPr>
                        <w:tag w:val="goog_rdk_537"/>
                        <w:id w:val="-709723750"/>
                      </w:sdtPr>
                      <w:sdtContent>
                        <w:r w:rsidR="00B85ED1" w:rsidRPr="00952855">
                          <w:rPr>
                            <w:rFonts w:ascii="Arial" w:hAnsi="Arial" w:cs="Arial"/>
                            <w:sz w:val="21"/>
                            <w:szCs w:val="21"/>
                          </w:rPr>
                          <w:t>no</w:t>
                        </w:r>
                      </w:sdtContent>
                    </w:sdt>
                  </w:p>
                </w:sdtContent>
              </w:sdt>
            </w:tc>
            <w:tc>
              <w:tcPr>
                <w:tcW w:w="1504" w:type="dxa"/>
                <w:shd w:val="clear" w:color="auto" w:fill="auto"/>
                <w:tcMar>
                  <w:top w:w="100" w:type="dxa"/>
                  <w:left w:w="100" w:type="dxa"/>
                  <w:bottom w:w="100" w:type="dxa"/>
                  <w:right w:w="100" w:type="dxa"/>
                </w:tcMar>
              </w:tcPr>
              <w:sdt>
                <w:sdtPr>
                  <w:rPr>
                    <w:rFonts w:ascii="Arial" w:hAnsi="Arial" w:cs="Arial"/>
                    <w:sz w:val="21"/>
                    <w:szCs w:val="21"/>
                  </w:rPr>
                  <w:tag w:val="goog_rdk_540"/>
                  <w:id w:val="-1344697760"/>
                </w:sdtPr>
                <w:sdtContent>
                  <w:p w14:paraId="14FC834D" w14:textId="77777777" w:rsidR="00B85ED1" w:rsidRPr="00952855" w:rsidRDefault="00775F70" w:rsidP="00775F70">
                    <w:pPr>
                      <w:widowControl w:val="0"/>
                      <w:pBdr>
                        <w:top w:val="nil"/>
                        <w:left w:val="nil"/>
                        <w:bottom w:val="nil"/>
                        <w:right w:val="nil"/>
                        <w:between w:val="nil"/>
                      </w:pBdr>
                      <w:rPr>
                        <w:rFonts w:ascii="Arial" w:hAnsi="Arial" w:cs="Arial"/>
                        <w:sz w:val="21"/>
                        <w:szCs w:val="21"/>
                      </w:rPr>
                    </w:pPr>
                    <w:sdt>
                      <w:sdtPr>
                        <w:rPr>
                          <w:rFonts w:ascii="Arial" w:hAnsi="Arial" w:cs="Arial"/>
                          <w:sz w:val="21"/>
                          <w:szCs w:val="21"/>
                        </w:rPr>
                        <w:tag w:val="goog_rdk_539"/>
                        <w:id w:val="-908154358"/>
                      </w:sdtPr>
                      <w:sdtContent>
                        <w:r w:rsidR="00B85ED1" w:rsidRPr="00952855">
                          <w:rPr>
                            <w:rFonts w:ascii="Arial" w:hAnsi="Arial" w:cs="Arial"/>
                            <w:sz w:val="21"/>
                            <w:szCs w:val="21"/>
                          </w:rPr>
                          <w:t>yes</w:t>
                        </w:r>
                      </w:sdtContent>
                    </w:sdt>
                  </w:p>
                </w:sdtContent>
              </w:sdt>
            </w:tc>
          </w:tr>
        </w:sdtContent>
      </w:sdt>
      <w:sdt>
        <w:sdtPr>
          <w:rPr>
            <w:rFonts w:ascii="Arial" w:hAnsi="Arial" w:cs="Arial"/>
            <w:sz w:val="21"/>
            <w:szCs w:val="21"/>
          </w:rPr>
          <w:tag w:val="goog_rdk_541"/>
          <w:id w:val="589815158"/>
        </w:sdtPr>
        <w:sdtContent>
          <w:tr w:rsidR="00B85ED1" w:rsidRPr="00952855" w14:paraId="4BC731BB" w14:textId="77777777" w:rsidTr="00775F70">
            <w:tc>
              <w:tcPr>
                <w:tcW w:w="1504" w:type="dxa"/>
                <w:shd w:val="clear" w:color="auto" w:fill="auto"/>
                <w:tcMar>
                  <w:top w:w="100" w:type="dxa"/>
                  <w:left w:w="100" w:type="dxa"/>
                  <w:bottom w:w="100" w:type="dxa"/>
                  <w:right w:w="100" w:type="dxa"/>
                </w:tcMar>
              </w:tcPr>
              <w:sdt>
                <w:sdtPr>
                  <w:rPr>
                    <w:rFonts w:ascii="Arial" w:hAnsi="Arial" w:cs="Arial"/>
                    <w:sz w:val="21"/>
                    <w:szCs w:val="21"/>
                  </w:rPr>
                  <w:tag w:val="goog_rdk_543"/>
                  <w:id w:val="-1549298778"/>
                </w:sdtPr>
                <w:sdtContent>
                  <w:p w14:paraId="30D4475D" w14:textId="77777777" w:rsidR="00B85ED1" w:rsidRPr="00952855" w:rsidRDefault="00775F70" w:rsidP="00775F70">
                    <w:pPr>
                      <w:widowControl w:val="0"/>
                      <w:pBdr>
                        <w:top w:val="nil"/>
                        <w:left w:val="nil"/>
                        <w:bottom w:val="nil"/>
                        <w:right w:val="nil"/>
                        <w:between w:val="nil"/>
                      </w:pBdr>
                      <w:rPr>
                        <w:rFonts w:ascii="Arial" w:hAnsi="Arial" w:cs="Arial"/>
                        <w:sz w:val="21"/>
                        <w:szCs w:val="21"/>
                      </w:rPr>
                    </w:pPr>
                    <w:sdt>
                      <w:sdtPr>
                        <w:rPr>
                          <w:rFonts w:ascii="Arial" w:hAnsi="Arial" w:cs="Arial"/>
                          <w:sz w:val="21"/>
                          <w:szCs w:val="21"/>
                        </w:rPr>
                        <w:tag w:val="goog_rdk_542"/>
                        <w:id w:val="1539709479"/>
                      </w:sdtPr>
                      <w:sdtContent>
                        <w:r w:rsidR="00B85ED1" w:rsidRPr="00952855">
                          <w:rPr>
                            <w:rFonts w:ascii="Arial" w:hAnsi="Arial" w:cs="Arial"/>
                            <w:sz w:val="21"/>
                            <w:szCs w:val="21"/>
                          </w:rPr>
                          <w:t>Sweden</w:t>
                        </w:r>
                      </w:sdtContent>
                    </w:sdt>
                  </w:p>
                </w:sdtContent>
              </w:sdt>
            </w:tc>
            <w:tc>
              <w:tcPr>
                <w:tcW w:w="1504" w:type="dxa"/>
                <w:shd w:val="clear" w:color="auto" w:fill="auto"/>
                <w:tcMar>
                  <w:top w:w="100" w:type="dxa"/>
                  <w:left w:w="100" w:type="dxa"/>
                  <w:bottom w:w="100" w:type="dxa"/>
                  <w:right w:w="100" w:type="dxa"/>
                </w:tcMar>
              </w:tcPr>
              <w:sdt>
                <w:sdtPr>
                  <w:rPr>
                    <w:rFonts w:ascii="Arial" w:hAnsi="Arial" w:cs="Arial"/>
                    <w:sz w:val="21"/>
                    <w:szCs w:val="21"/>
                  </w:rPr>
                  <w:tag w:val="goog_rdk_545"/>
                  <w:id w:val="-1937351887"/>
                </w:sdtPr>
                <w:sdtContent>
                  <w:p w14:paraId="5AC285A3" w14:textId="77777777" w:rsidR="00B85ED1" w:rsidRPr="00952855" w:rsidRDefault="00775F70" w:rsidP="00775F70">
                    <w:pPr>
                      <w:widowControl w:val="0"/>
                      <w:pBdr>
                        <w:top w:val="nil"/>
                        <w:left w:val="nil"/>
                        <w:bottom w:val="nil"/>
                        <w:right w:val="nil"/>
                        <w:between w:val="nil"/>
                      </w:pBdr>
                      <w:rPr>
                        <w:rFonts w:ascii="Arial" w:hAnsi="Arial" w:cs="Arial"/>
                        <w:sz w:val="21"/>
                        <w:szCs w:val="21"/>
                      </w:rPr>
                    </w:pPr>
                    <w:sdt>
                      <w:sdtPr>
                        <w:rPr>
                          <w:rFonts w:ascii="Arial" w:hAnsi="Arial" w:cs="Arial"/>
                          <w:sz w:val="21"/>
                          <w:szCs w:val="21"/>
                        </w:rPr>
                        <w:tag w:val="goog_rdk_544"/>
                        <w:id w:val="-1723895618"/>
                      </w:sdtPr>
                      <w:sdtContent>
                        <w:r w:rsidR="00B85ED1" w:rsidRPr="00952855">
                          <w:rPr>
                            <w:rFonts w:ascii="Arial" w:hAnsi="Arial" w:cs="Arial"/>
                            <w:sz w:val="21"/>
                            <w:szCs w:val="21"/>
                          </w:rPr>
                          <w:t>no</w:t>
                        </w:r>
                      </w:sdtContent>
                    </w:sdt>
                  </w:p>
                </w:sdtContent>
              </w:sdt>
            </w:tc>
            <w:tc>
              <w:tcPr>
                <w:tcW w:w="1504" w:type="dxa"/>
                <w:shd w:val="clear" w:color="auto" w:fill="auto"/>
                <w:tcMar>
                  <w:top w:w="100" w:type="dxa"/>
                  <w:left w:w="100" w:type="dxa"/>
                  <w:bottom w:w="100" w:type="dxa"/>
                  <w:right w:w="100" w:type="dxa"/>
                </w:tcMar>
              </w:tcPr>
              <w:sdt>
                <w:sdtPr>
                  <w:rPr>
                    <w:rFonts w:ascii="Arial" w:hAnsi="Arial" w:cs="Arial"/>
                    <w:sz w:val="21"/>
                    <w:szCs w:val="21"/>
                  </w:rPr>
                  <w:tag w:val="goog_rdk_547"/>
                  <w:id w:val="-644361385"/>
                </w:sdtPr>
                <w:sdtContent>
                  <w:p w14:paraId="738DA9A9" w14:textId="77777777" w:rsidR="00B85ED1" w:rsidRPr="00952855" w:rsidRDefault="00775F70" w:rsidP="00775F70">
                    <w:pPr>
                      <w:widowControl w:val="0"/>
                      <w:pBdr>
                        <w:top w:val="nil"/>
                        <w:left w:val="nil"/>
                        <w:bottom w:val="nil"/>
                        <w:right w:val="nil"/>
                        <w:between w:val="nil"/>
                      </w:pBdr>
                      <w:rPr>
                        <w:rFonts w:ascii="Arial" w:hAnsi="Arial" w:cs="Arial"/>
                        <w:sz w:val="21"/>
                        <w:szCs w:val="21"/>
                      </w:rPr>
                    </w:pPr>
                    <w:sdt>
                      <w:sdtPr>
                        <w:rPr>
                          <w:rFonts w:ascii="Arial" w:hAnsi="Arial" w:cs="Arial"/>
                          <w:sz w:val="21"/>
                          <w:szCs w:val="21"/>
                        </w:rPr>
                        <w:tag w:val="goog_rdk_546"/>
                        <w:id w:val="-793747892"/>
                      </w:sdtPr>
                      <w:sdtContent>
                        <w:r w:rsidR="00B85ED1" w:rsidRPr="00952855">
                          <w:rPr>
                            <w:rFonts w:ascii="Arial" w:hAnsi="Arial" w:cs="Arial"/>
                            <w:sz w:val="21"/>
                            <w:szCs w:val="21"/>
                          </w:rPr>
                          <w:t>no</w:t>
                        </w:r>
                      </w:sdtContent>
                    </w:sdt>
                  </w:p>
                </w:sdtContent>
              </w:sdt>
            </w:tc>
            <w:tc>
              <w:tcPr>
                <w:tcW w:w="1504" w:type="dxa"/>
                <w:shd w:val="clear" w:color="auto" w:fill="auto"/>
                <w:tcMar>
                  <w:top w:w="100" w:type="dxa"/>
                  <w:left w:w="100" w:type="dxa"/>
                  <w:bottom w:w="100" w:type="dxa"/>
                  <w:right w:w="100" w:type="dxa"/>
                </w:tcMar>
              </w:tcPr>
              <w:sdt>
                <w:sdtPr>
                  <w:rPr>
                    <w:rFonts w:ascii="Arial" w:hAnsi="Arial" w:cs="Arial"/>
                    <w:sz w:val="21"/>
                    <w:szCs w:val="21"/>
                  </w:rPr>
                  <w:tag w:val="goog_rdk_549"/>
                  <w:id w:val="1856689572"/>
                </w:sdtPr>
                <w:sdtContent>
                  <w:p w14:paraId="1CB2A45E" w14:textId="77777777" w:rsidR="00B85ED1" w:rsidRPr="00952855" w:rsidRDefault="00775F70" w:rsidP="00775F70">
                    <w:pPr>
                      <w:widowControl w:val="0"/>
                      <w:pBdr>
                        <w:top w:val="nil"/>
                        <w:left w:val="nil"/>
                        <w:bottom w:val="nil"/>
                        <w:right w:val="nil"/>
                        <w:between w:val="nil"/>
                      </w:pBdr>
                      <w:rPr>
                        <w:rFonts w:ascii="Arial" w:hAnsi="Arial" w:cs="Arial"/>
                        <w:sz w:val="21"/>
                        <w:szCs w:val="21"/>
                      </w:rPr>
                    </w:pPr>
                    <w:sdt>
                      <w:sdtPr>
                        <w:rPr>
                          <w:rFonts w:ascii="Arial" w:hAnsi="Arial" w:cs="Arial"/>
                          <w:sz w:val="21"/>
                          <w:szCs w:val="21"/>
                        </w:rPr>
                        <w:tag w:val="goog_rdk_548"/>
                        <w:id w:val="692115620"/>
                      </w:sdtPr>
                      <w:sdtContent>
                        <w:r w:rsidR="00B85ED1" w:rsidRPr="00952855">
                          <w:rPr>
                            <w:rFonts w:ascii="Arial" w:hAnsi="Arial" w:cs="Arial"/>
                            <w:sz w:val="21"/>
                            <w:szCs w:val="21"/>
                          </w:rPr>
                          <w:t>no</w:t>
                        </w:r>
                      </w:sdtContent>
                    </w:sdt>
                  </w:p>
                </w:sdtContent>
              </w:sdt>
            </w:tc>
            <w:tc>
              <w:tcPr>
                <w:tcW w:w="1504" w:type="dxa"/>
                <w:shd w:val="clear" w:color="auto" w:fill="auto"/>
                <w:tcMar>
                  <w:top w:w="100" w:type="dxa"/>
                  <w:left w:w="100" w:type="dxa"/>
                  <w:bottom w:w="100" w:type="dxa"/>
                  <w:right w:w="100" w:type="dxa"/>
                </w:tcMar>
              </w:tcPr>
              <w:sdt>
                <w:sdtPr>
                  <w:rPr>
                    <w:rFonts w:ascii="Arial" w:hAnsi="Arial" w:cs="Arial"/>
                    <w:sz w:val="21"/>
                    <w:szCs w:val="21"/>
                  </w:rPr>
                  <w:tag w:val="goog_rdk_551"/>
                  <w:id w:val="1494992288"/>
                </w:sdtPr>
                <w:sdtContent>
                  <w:p w14:paraId="0C587A40" w14:textId="77777777" w:rsidR="00B85ED1" w:rsidRPr="00952855" w:rsidRDefault="00775F70" w:rsidP="00775F70">
                    <w:pPr>
                      <w:widowControl w:val="0"/>
                      <w:pBdr>
                        <w:top w:val="nil"/>
                        <w:left w:val="nil"/>
                        <w:bottom w:val="nil"/>
                        <w:right w:val="nil"/>
                        <w:between w:val="nil"/>
                      </w:pBdr>
                      <w:rPr>
                        <w:rFonts w:ascii="Arial" w:hAnsi="Arial" w:cs="Arial"/>
                        <w:sz w:val="21"/>
                        <w:szCs w:val="21"/>
                      </w:rPr>
                    </w:pPr>
                    <w:sdt>
                      <w:sdtPr>
                        <w:rPr>
                          <w:rFonts w:ascii="Arial" w:hAnsi="Arial" w:cs="Arial"/>
                          <w:sz w:val="21"/>
                          <w:szCs w:val="21"/>
                        </w:rPr>
                        <w:tag w:val="goog_rdk_550"/>
                        <w:id w:val="1368949080"/>
                      </w:sdtPr>
                      <w:sdtContent>
                        <w:r w:rsidR="00B85ED1" w:rsidRPr="00952855">
                          <w:rPr>
                            <w:rFonts w:ascii="Arial" w:hAnsi="Arial" w:cs="Arial"/>
                            <w:sz w:val="21"/>
                            <w:szCs w:val="21"/>
                          </w:rPr>
                          <w:t>yes</w:t>
                        </w:r>
                      </w:sdtContent>
                    </w:sdt>
                  </w:p>
                </w:sdtContent>
              </w:sdt>
            </w:tc>
            <w:tc>
              <w:tcPr>
                <w:tcW w:w="1504" w:type="dxa"/>
                <w:shd w:val="clear" w:color="auto" w:fill="auto"/>
                <w:tcMar>
                  <w:top w:w="100" w:type="dxa"/>
                  <w:left w:w="100" w:type="dxa"/>
                  <w:bottom w:w="100" w:type="dxa"/>
                  <w:right w:w="100" w:type="dxa"/>
                </w:tcMar>
              </w:tcPr>
              <w:sdt>
                <w:sdtPr>
                  <w:rPr>
                    <w:rFonts w:ascii="Arial" w:hAnsi="Arial" w:cs="Arial"/>
                    <w:sz w:val="21"/>
                    <w:szCs w:val="21"/>
                  </w:rPr>
                  <w:tag w:val="goog_rdk_553"/>
                  <w:id w:val="-2074574778"/>
                </w:sdtPr>
                <w:sdtContent>
                  <w:p w14:paraId="3956A365" w14:textId="77777777" w:rsidR="00B85ED1" w:rsidRPr="00952855" w:rsidRDefault="00775F70" w:rsidP="00775F70">
                    <w:pPr>
                      <w:widowControl w:val="0"/>
                      <w:pBdr>
                        <w:top w:val="nil"/>
                        <w:left w:val="nil"/>
                        <w:bottom w:val="nil"/>
                        <w:right w:val="nil"/>
                        <w:between w:val="nil"/>
                      </w:pBdr>
                      <w:rPr>
                        <w:rFonts w:ascii="Arial" w:hAnsi="Arial" w:cs="Arial"/>
                        <w:sz w:val="21"/>
                        <w:szCs w:val="21"/>
                      </w:rPr>
                    </w:pPr>
                    <w:sdt>
                      <w:sdtPr>
                        <w:rPr>
                          <w:rFonts w:ascii="Arial" w:hAnsi="Arial" w:cs="Arial"/>
                          <w:sz w:val="21"/>
                          <w:szCs w:val="21"/>
                        </w:rPr>
                        <w:tag w:val="goog_rdk_552"/>
                        <w:id w:val="-387565242"/>
                      </w:sdtPr>
                      <w:sdtContent>
                        <w:r w:rsidR="00B85ED1" w:rsidRPr="00952855">
                          <w:rPr>
                            <w:rFonts w:ascii="Arial" w:hAnsi="Arial" w:cs="Arial"/>
                            <w:sz w:val="21"/>
                            <w:szCs w:val="21"/>
                          </w:rPr>
                          <w:t>no</w:t>
                        </w:r>
                      </w:sdtContent>
                    </w:sdt>
                  </w:p>
                </w:sdtContent>
              </w:sdt>
            </w:tc>
          </w:tr>
        </w:sdtContent>
      </w:sdt>
      <w:sdt>
        <w:sdtPr>
          <w:rPr>
            <w:rFonts w:ascii="Arial" w:hAnsi="Arial" w:cs="Arial"/>
            <w:sz w:val="21"/>
            <w:szCs w:val="21"/>
          </w:rPr>
          <w:tag w:val="goog_rdk_554"/>
          <w:id w:val="-1161075594"/>
        </w:sdtPr>
        <w:sdtContent>
          <w:tr w:rsidR="00B85ED1" w:rsidRPr="00952855" w14:paraId="7AFF732A" w14:textId="77777777" w:rsidTr="00775F70">
            <w:tc>
              <w:tcPr>
                <w:tcW w:w="1504" w:type="dxa"/>
                <w:shd w:val="clear" w:color="auto" w:fill="auto"/>
                <w:tcMar>
                  <w:top w:w="100" w:type="dxa"/>
                  <w:left w:w="100" w:type="dxa"/>
                  <w:bottom w:w="100" w:type="dxa"/>
                  <w:right w:w="100" w:type="dxa"/>
                </w:tcMar>
              </w:tcPr>
              <w:sdt>
                <w:sdtPr>
                  <w:rPr>
                    <w:rFonts w:ascii="Arial" w:hAnsi="Arial" w:cs="Arial"/>
                    <w:sz w:val="21"/>
                    <w:szCs w:val="21"/>
                  </w:rPr>
                  <w:tag w:val="goog_rdk_556"/>
                  <w:id w:val="-1590074238"/>
                </w:sdtPr>
                <w:sdtContent>
                  <w:p w14:paraId="33CBBD2F" w14:textId="77777777" w:rsidR="00B85ED1" w:rsidRPr="00952855" w:rsidRDefault="00775F70" w:rsidP="00775F70">
                    <w:pPr>
                      <w:widowControl w:val="0"/>
                      <w:pBdr>
                        <w:top w:val="nil"/>
                        <w:left w:val="nil"/>
                        <w:bottom w:val="nil"/>
                        <w:right w:val="nil"/>
                        <w:between w:val="nil"/>
                      </w:pBdr>
                      <w:rPr>
                        <w:rFonts w:ascii="Arial" w:hAnsi="Arial" w:cs="Arial"/>
                        <w:sz w:val="21"/>
                        <w:szCs w:val="21"/>
                      </w:rPr>
                    </w:pPr>
                    <w:sdt>
                      <w:sdtPr>
                        <w:rPr>
                          <w:rFonts w:ascii="Arial" w:hAnsi="Arial" w:cs="Arial"/>
                          <w:sz w:val="21"/>
                          <w:szCs w:val="21"/>
                        </w:rPr>
                        <w:tag w:val="goog_rdk_555"/>
                        <w:id w:val="1405567003"/>
                      </w:sdtPr>
                      <w:sdtContent>
                        <w:r w:rsidR="00B85ED1" w:rsidRPr="00952855">
                          <w:rPr>
                            <w:rFonts w:ascii="Arial" w:hAnsi="Arial" w:cs="Arial"/>
                            <w:sz w:val="21"/>
                            <w:szCs w:val="21"/>
                          </w:rPr>
                          <w:t>Taiwan</w:t>
                        </w:r>
                      </w:sdtContent>
                    </w:sdt>
                  </w:p>
                </w:sdtContent>
              </w:sdt>
            </w:tc>
            <w:tc>
              <w:tcPr>
                <w:tcW w:w="1504" w:type="dxa"/>
                <w:shd w:val="clear" w:color="auto" w:fill="auto"/>
                <w:tcMar>
                  <w:top w:w="100" w:type="dxa"/>
                  <w:left w:w="100" w:type="dxa"/>
                  <w:bottom w:w="100" w:type="dxa"/>
                  <w:right w:w="100" w:type="dxa"/>
                </w:tcMar>
              </w:tcPr>
              <w:sdt>
                <w:sdtPr>
                  <w:rPr>
                    <w:rFonts w:ascii="Arial" w:hAnsi="Arial" w:cs="Arial"/>
                    <w:sz w:val="21"/>
                    <w:szCs w:val="21"/>
                  </w:rPr>
                  <w:tag w:val="goog_rdk_558"/>
                  <w:id w:val="2025362381"/>
                </w:sdtPr>
                <w:sdtContent>
                  <w:p w14:paraId="2A257D48" w14:textId="77777777" w:rsidR="00B85ED1" w:rsidRPr="00952855" w:rsidRDefault="00775F70" w:rsidP="00775F70">
                    <w:pPr>
                      <w:widowControl w:val="0"/>
                      <w:pBdr>
                        <w:top w:val="nil"/>
                        <w:left w:val="nil"/>
                        <w:bottom w:val="nil"/>
                        <w:right w:val="nil"/>
                        <w:between w:val="nil"/>
                      </w:pBdr>
                      <w:rPr>
                        <w:rFonts w:ascii="Arial" w:hAnsi="Arial" w:cs="Arial"/>
                        <w:sz w:val="21"/>
                        <w:szCs w:val="21"/>
                      </w:rPr>
                    </w:pPr>
                    <w:sdt>
                      <w:sdtPr>
                        <w:rPr>
                          <w:rFonts w:ascii="Arial" w:hAnsi="Arial" w:cs="Arial"/>
                          <w:sz w:val="21"/>
                          <w:szCs w:val="21"/>
                        </w:rPr>
                        <w:tag w:val="goog_rdk_557"/>
                        <w:id w:val="833485634"/>
                      </w:sdtPr>
                      <w:sdtContent>
                        <w:r w:rsidR="00B85ED1" w:rsidRPr="00952855">
                          <w:rPr>
                            <w:rFonts w:ascii="Arial" w:hAnsi="Arial" w:cs="Arial"/>
                            <w:sz w:val="21"/>
                            <w:szCs w:val="21"/>
                          </w:rPr>
                          <w:t>no</w:t>
                        </w:r>
                      </w:sdtContent>
                    </w:sdt>
                  </w:p>
                </w:sdtContent>
              </w:sdt>
            </w:tc>
            <w:tc>
              <w:tcPr>
                <w:tcW w:w="1504" w:type="dxa"/>
                <w:shd w:val="clear" w:color="auto" w:fill="auto"/>
                <w:tcMar>
                  <w:top w:w="100" w:type="dxa"/>
                  <w:left w:w="100" w:type="dxa"/>
                  <w:bottom w:w="100" w:type="dxa"/>
                  <w:right w:w="100" w:type="dxa"/>
                </w:tcMar>
              </w:tcPr>
              <w:sdt>
                <w:sdtPr>
                  <w:rPr>
                    <w:rFonts w:ascii="Arial" w:hAnsi="Arial" w:cs="Arial"/>
                    <w:sz w:val="21"/>
                    <w:szCs w:val="21"/>
                  </w:rPr>
                  <w:tag w:val="goog_rdk_560"/>
                  <w:id w:val="-2045506893"/>
                </w:sdtPr>
                <w:sdtContent>
                  <w:p w14:paraId="7B43F863" w14:textId="77777777" w:rsidR="00B85ED1" w:rsidRPr="00952855" w:rsidRDefault="00775F70" w:rsidP="00775F70">
                    <w:pPr>
                      <w:widowControl w:val="0"/>
                      <w:pBdr>
                        <w:top w:val="nil"/>
                        <w:left w:val="nil"/>
                        <w:bottom w:val="nil"/>
                        <w:right w:val="nil"/>
                        <w:between w:val="nil"/>
                      </w:pBdr>
                      <w:rPr>
                        <w:rFonts w:ascii="Arial" w:hAnsi="Arial" w:cs="Arial"/>
                        <w:sz w:val="21"/>
                        <w:szCs w:val="21"/>
                      </w:rPr>
                    </w:pPr>
                    <w:sdt>
                      <w:sdtPr>
                        <w:rPr>
                          <w:rFonts w:ascii="Arial" w:hAnsi="Arial" w:cs="Arial"/>
                          <w:sz w:val="21"/>
                          <w:szCs w:val="21"/>
                        </w:rPr>
                        <w:tag w:val="goog_rdk_559"/>
                        <w:id w:val="2047024108"/>
                      </w:sdtPr>
                      <w:sdtContent>
                        <w:r w:rsidR="00B85ED1" w:rsidRPr="00952855">
                          <w:rPr>
                            <w:rFonts w:ascii="Arial" w:hAnsi="Arial" w:cs="Arial"/>
                            <w:sz w:val="21"/>
                            <w:szCs w:val="21"/>
                          </w:rPr>
                          <w:t>yes</w:t>
                        </w:r>
                      </w:sdtContent>
                    </w:sdt>
                  </w:p>
                </w:sdtContent>
              </w:sdt>
            </w:tc>
            <w:tc>
              <w:tcPr>
                <w:tcW w:w="1504" w:type="dxa"/>
                <w:shd w:val="clear" w:color="auto" w:fill="auto"/>
                <w:tcMar>
                  <w:top w:w="100" w:type="dxa"/>
                  <w:left w:w="100" w:type="dxa"/>
                  <w:bottom w:w="100" w:type="dxa"/>
                  <w:right w:w="100" w:type="dxa"/>
                </w:tcMar>
              </w:tcPr>
              <w:sdt>
                <w:sdtPr>
                  <w:rPr>
                    <w:rFonts w:ascii="Arial" w:hAnsi="Arial" w:cs="Arial"/>
                    <w:sz w:val="21"/>
                    <w:szCs w:val="21"/>
                  </w:rPr>
                  <w:tag w:val="goog_rdk_562"/>
                  <w:id w:val="1797407766"/>
                </w:sdtPr>
                <w:sdtContent>
                  <w:p w14:paraId="799CE7DF" w14:textId="77777777" w:rsidR="00B85ED1" w:rsidRPr="00952855" w:rsidRDefault="00775F70" w:rsidP="00775F70">
                    <w:pPr>
                      <w:widowControl w:val="0"/>
                      <w:pBdr>
                        <w:top w:val="nil"/>
                        <w:left w:val="nil"/>
                        <w:bottom w:val="nil"/>
                        <w:right w:val="nil"/>
                        <w:between w:val="nil"/>
                      </w:pBdr>
                      <w:rPr>
                        <w:rFonts w:ascii="Arial" w:hAnsi="Arial" w:cs="Arial"/>
                        <w:sz w:val="21"/>
                        <w:szCs w:val="21"/>
                      </w:rPr>
                    </w:pPr>
                    <w:sdt>
                      <w:sdtPr>
                        <w:rPr>
                          <w:rFonts w:ascii="Arial" w:hAnsi="Arial" w:cs="Arial"/>
                          <w:sz w:val="21"/>
                          <w:szCs w:val="21"/>
                        </w:rPr>
                        <w:tag w:val="goog_rdk_561"/>
                        <w:id w:val="-1246095371"/>
                      </w:sdtPr>
                      <w:sdtContent>
                        <w:r w:rsidR="00B85ED1" w:rsidRPr="00952855">
                          <w:rPr>
                            <w:rFonts w:ascii="Arial" w:hAnsi="Arial" w:cs="Arial"/>
                            <w:sz w:val="21"/>
                            <w:szCs w:val="21"/>
                          </w:rPr>
                          <w:t>no</w:t>
                        </w:r>
                      </w:sdtContent>
                    </w:sdt>
                  </w:p>
                </w:sdtContent>
              </w:sdt>
            </w:tc>
            <w:tc>
              <w:tcPr>
                <w:tcW w:w="1504" w:type="dxa"/>
                <w:shd w:val="clear" w:color="auto" w:fill="auto"/>
                <w:tcMar>
                  <w:top w:w="100" w:type="dxa"/>
                  <w:left w:w="100" w:type="dxa"/>
                  <w:bottom w:w="100" w:type="dxa"/>
                  <w:right w:w="100" w:type="dxa"/>
                </w:tcMar>
              </w:tcPr>
              <w:sdt>
                <w:sdtPr>
                  <w:rPr>
                    <w:rFonts w:ascii="Arial" w:hAnsi="Arial" w:cs="Arial"/>
                    <w:sz w:val="21"/>
                    <w:szCs w:val="21"/>
                  </w:rPr>
                  <w:tag w:val="goog_rdk_564"/>
                  <w:id w:val="1980491658"/>
                </w:sdtPr>
                <w:sdtContent>
                  <w:p w14:paraId="1378443C" w14:textId="77777777" w:rsidR="00B85ED1" w:rsidRPr="00952855" w:rsidRDefault="00775F70" w:rsidP="00775F70">
                    <w:pPr>
                      <w:widowControl w:val="0"/>
                      <w:pBdr>
                        <w:top w:val="nil"/>
                        <w:left w:val="nil"/>
                        <w:bottom w:val="nil"/>
                        <w:right w:val="nil"/>
                        <w:between w:val="nil"/>
                      </w:pBdr>
                      <w:rPr>
                        <w:rFonts w:ascii="Arial" w:hAnsi="Arial" w:cs="Arial"/>
                        <w:sz w:val="21"/>
                        <w:szCs w:val="21"/>
                      </w:rPr>
                    </w:pPr>
                    <w:sdt>
                      <w:sdtPr>
                        <w:rPr>
                          <w:rFonts w:ascii="Arial" w:hAnsi="Arial" w:cs="Arial"/>
                          <w:sz w:val="21"/>
                          <w:szCs w:val="21"/>
                        </w:rPr>
                        <w:tag w:val="goog_rdk_563"/>
                        <w:id w:val="1523672676"/>
                      </w:sdtPr>
                      <w:sdtContent>
                        <w:r w:rsidR="00B85ED1" w:rsidRPr="00952855">
                          <w:rPr>
                            <w:rFonts w:ascii="Arial" w:hAnsi="Arial" w:cs="Arial"/>
                            <w:sz w:val="21"/>
                            <w:szCs w:val="21"/>
                          </w:rPr>
                          <w:t>yes</w:t>
                        </w:r>
                      </w:sdtContent>
                    </w:sdt>
                  </w:p>
                </w:sdtContent>
              </w:sdt>
            </w:tc>
            <w:tc>
              <w:tcPr>
                <w:tcW w:w="1504" w:type="dxa"/>
                <w:shd w:val="clear" w:color="auto" w:fill="auto"/>
                <w:tcMar>
                  <w:top w:w="100" w:type="dxa"/>
                  <w:left w:w="100" w:type="dxa"/>
                  <w:bottom w:w="100" w:type="dxa"/>
                  <w:right w:w="100" w:type="dxa"/>
                </w:tcMar>
              </w:tcPr>
              <w:sdt>
                <w:sdtPr>
                  <w:rPr>
                    <w:rFonts w:ascii="Arial" w:hAnsi="Arial" w:cs="Arial"/>
                    <w:sz w:val="21"/>
                    <w:szCs w:val="21"/>
                  </w:rPr>
                  <w:tag w:val="goog_rdk_566"/>
                  <w:id w:val="616483485"/>
                </w:sdtPr>
                <w:sdtContent>
                  <w:p w14:paraId="07DE6CC5" w14:textId="77777777" w:rsidR="00B85ED1" w:rsidRPr="00952855" w:rsidRDefault="00775F70" w:rsidP="00775F70">
                    <w:pPr>
                      <w:widowControl w:val="0"/>
                      <w:pBdr>
                        <w:top w:val="nil"/>
                        <w:left w:val="nil"/>
                        <w:bottom w:val="nil"/>
                        <w:right w:val="nil"/>
                        <w:between w:val="nil"/>
                      </w:pBdr>
                      <w:rPr>
                        <w:rFonts w:ascii="Arial" w:hAnsi="Arial" w:cs="Arial"/>
                        <w:sz w:val="21"/>
                        <w:szCs w:val="21"/>
                      </w:rPr>
                    </w:pPr>
                    <w:sdt>
                      <w:sdtPr>
                        <w:rPr>
                          <w:rFonts w:ascii="Arial" w:hAnsi="Arial" w:cs="Arial"/>
                          <w:sz w:val="21"/>
                          <w:szCs w:val="21"/>
                        </w:rPr>
                        <w:tag w:val="goog_rdk_565"/>
                        <w:id w:val="240839333"/>
                      </w:sdtPr>
                      <w:sdtContent>
                        <w:r w:rsidR="00B85ED1" w:rsidRPr="00952855">
                          <w:rPr>
                            <w:rFonts w:ascii="Arial" w:hAnsi="Arial" w:cs="Arial"/>
                            <w:sz w:val="21"/>
                            <w:szCs w:val="21"/>
                          </w:rPr>
                          <w:t>no</w:t>
                        </w:r>
                      </w:sdtContent>
                    </w:sdt>
                  </w:p>
                </w:sdtContent>
              </w:sdt>
            </w:tc>
          </w:tr>
        </w:sdtContent>
      </w:sdt>
      <w:sdt>
        <w:sdtPr>
          <w:rPr>
            <w:rFonts w:ascii="Arial" w:hAnsi="Arial" w:cs="Arial"/>
            <w:sz w:val="21"/>
            <w:szCs w:val="21"/>
          </w:rPr>
          <w:tag w:val="goog_rdk_567"/>
          <w:id w:val="1938635385"/>
        </w:sdtPr>
        <w:sdtContent>
          <w:tr w:rsidR="00B85ED1" w:rsidRPr="00952855" w14:paraId="70A7F606" w14:textId="77777777" w:rsidTr="00775F70">
            <w:tc>
              <w:tcPr>
                <w:tcW w:w="1504" w:type="dxa"/>
                <w:shd w:val="clear" w:color="auto" w:fill="auto"/>
                <w:tcMar>
                  <w:top w:w="100" w:type="dxa"/>
                  <w:left w:w="100" w:type="dxa"/>
                  <w:bottom w:w="100" w:type="dxa"/>
                  <w:right w:w="100" w:type="dxa"/>
                </w:tcMar>
              </w:tcPr>
              <w:sdt>
                <w:sdtPr>
                  <w:rPr>
                    <w:rFonts w:ascii="Arial" w:hAnsi="Arial" w:cs="Arial"/>
                    <w:sz w:val="21"/>
                    <w:szCs w:val="21"/>
                  </w:rPr>
                  <w:tag w:val="goog_rdk_569"/>
                  <w:id w:val="426080439"/>
                </w:sdtPr>
                <w:sdtContent>
                  <w:p w14:paraId="34F21BE7" w14:textId="77777777" w:rsidR="00B85ED1" w:rsidRPr="00952855" w:rsidRDefault="00775F70" w:rsidP="00775F70">
                    <w:pPr>
                      <w:widowControl w:val="0"/>
                      <w:pBdr>
                        <w:top w:val="nil"/>
                        <w:left w:val="nil"/>
                        <w:bottom w:val="nil"/>
                        <w:right w:val="nil"/>
                        <w:between w:val="nil"/>
                      </w:pBdr>
                      <w:rPr>
                        <w:rFonts w:ascii="Arial" w:hAnsi="Arial" w:cs="Arial"/>
                        <w:sz w:val="21"/>
                        <w:szCs w:val="21"/>
                      </w:rPr>
                    </w:pPr>
                    <w:sdt>
                      <w:sdtPr>
                        <w:rPr>
                          <w:rFonts w:ascii="Arial" w:hAnsi="Arial" w:cs="Arial"/>
                          <w:sz w:val="21"/>
                          <w:szCs w:val="21"/>
                        </w:rPr>
                        <w:tag w:val="goog_rdk_568"/>
                        <w:id w:val="1795174516"/>
                      </w:sdtPr>
                      <w:sdtContent>
                        <w:r w:rsidR="00B85ED1" w:rsidRPr="00952855">
                          <w:rPr>
                            <w:rFonts w:ascii="Arial" w:hAnsi="Arial" w:cs="Arial"/>
                            <w:sz w:val="21"/>
                            <w:szCs w:val="21"/>
                          </w:rPr>
                          <w:t>Brazil</w:t>
                        </w:r>
                      </w:sdtContent>
                    </w:sdt>
                  </w:p>
                </w:sdtContent>
              </w:sdt>
            </w:tc>
            <w:tc>
              <w:tcPr>
                <w:tcW w:w="1504" w:type="dxa"/>
                <w:shd w:val="clear" w:color="auto" w:fill="auto"/>
                <w:tcMar>
                  <w:top w:w="100" w:type="dxa"/>
                  <w:left w:w="100" w:type="dxa"/>
                  <w:bottom w:w="100" w:type="dxa"/>
                  <w:right w:w="100" w:type="dxa"/>
                </w:tcMar>
              </w:tcPr>
              <w:sdt>
                <w:sdtPr>
                  <w:rPr>
                    <w:rFonts w:ascii="Arial" w:hAnsi="Arial" w:cs="Arial"/>
                    <w:sz w:val="21"/>
                    <w:szCs w:val="21"/>
                  </w:rPr>
                  <w:tag w:val="goog_rdk_571"/>
                  <w:id w:val="2092125569"/>
                </w:sdtPr>
                <w:sdtContent>
                  <w:p w14:paraId="47253A52" w14:textId="77777777" w:rsidR="00B85ED1" w:rsidRPr="00952855" w:rsidRDefault="00775F70" w:rsidP="00775F70">
                    <w:pPr>
                      <w:widowControl w:val="0"/>
                      <w:pBdr>
                        <w:top w:val="nil"/>
                        <w:left w:val="nil"/>
                        <w:bottom w:val="nil"/>
                        <w:right w:val="nil"/>
                        <w:between w:val="nil"/>
                      </w:pBdr>
                      <w:rPr>
                        <w:rFonts w:ascii="Arial" w:hAnsi="Arial" w:cs="Arial"/>
                        <w:sz w:val="21"/>
                        <w:szCs w:val="21"/>
                      </w:rPr>
                    </w:pPr>
                    <w:sdt>
                      <w:sdtPr>
                        <w:rPr>
                          <w:rFonts w:ascii="Arial" w:hAnsi="Arial" w:cs="Arial"/>
                          <w:sz w:val="21"/>
                          <w:szCs w:val="21"/>
                        </w:rPr>
                        <w:tag w:val="goog_rdk_570"/>
                        <w:id w:val="1876653403"/>
                      </w:sdtPr>
                      <w:sdtContent>
                        <w:r w:rsidR="00B85ED1" w:rsidRPr="00952855">
                          <w:rPr>
                            <w:rFonts w:ascii="Arial" w:hAnsi="Arial" w:cs="Arial"/>
                            <w:sz w:val="21"/>
                            <w:szCs w:val="21"/>
                          </w:rPr>
                          <w:t>no</w:t>
                        </w:r>
                      </w:sdtContent>
                    </w:sdt>
                  </w:p>
                </w:sdtContent>
              </w:sdt>
            </w:tc>
            <w:tc>
              <w:tcPr>
                <w:tcW w:w="1504" w:type="dxa"/>
                <w:shd w:val="clear" w:color="auto" w:fill="auto"/>
                <w:tcMar>
                  <w:top w:w="100" w:type="dxa"/>
                  <w:left w:w="100" w:type="dxa"/>
                  <w:bottom w:w="100" w:type="dxa"/>
                  <w:right w:w="100" w:type="dxa"/>
                </w:tcMar>
              </w:tcPr>
              <w:sdt>
                <w:sdtPr>
                  <w:rPr>
                    <w:rFonts w:ascii="Arial" w:hAnsi="Arial" w:cs="Arial"/>
                    <w:sz w:val="21"/>
                    <w:szCs w:val="21"/>
                  </w:rPr>
                  <w:tag w:val="goog_rdk_573"/>
                  <w:id w:val="-333610963"/>
                </w:sdtPr>
                <w:sdtContent>
                  <w:p w14:paraId="7A3B279D" w14:textId="77777777" w:rsidR="00B85ED1" w:rsidRPr="00952855" w:rsidRDefault="00775F70" w:rsidP="00775F70">
                    <w:pPr>
                      <w:widowControl w:val="0"/>
                      <w:pBdr>
                        <w:top w:val="nil"/>
                        <w:left w:val="nil"/>
                        <w:bottom w:val="nil"/>
                        <w:right w:val="nil"/>
                        <w:between w:val="nil"/>
                      </w:pBdr>
                      <w:rPr>
                        <w:rFonts w:ascii="Arial" w:hAnsi="Arial" w:cs="Arial"/>
                        <w:sz w:val="21"/>
                        <w:szCs w:val="21"/>
                      </w:rPr>
                    </w:pPr>
                    <w:sdt>
                      <w:sdtPr>
                        <w:rPr>
                          <w:rFonts w:ascii="Arial" w:hAnsi="Arial" w:cs="Arial"/>
                          <w:sz w:val="21"/>
                          <w:szCs w:val="21"/>
                        </w:rPr>
                        <w:tag w:val="goog_rdk_572"/>
                        <w:id w:val="-1476833303"/>
                      </w:sdtPr>
                      <w:sdtContent>
                        <w:r w:rsidR="00B85ED1" w:rsidRPr="00952855">
                          <w:rPr>
                            <w:rFonts w:ascii="Arial" w:hAnsi="Arial" w:cs="Arial"/>
                            <w:sz w:val="21"/>
                            <w:szCs w:val="21"/>
                          </w:rPr>
                          <w:t>no</w:t>
                        </w:r>
                      </w:sdtContent>
                    </w:sdt>
                  </w:p>
                </w:sdtContent>
              </w:sdt>
            </w:tc>
            <w:tc>
              <w:tcPr>
                <w:tcW w:w="1504" w:type="dxa"/>
                <w:shd w:val="clear" w:color="auto" w:fill="auto"/>
                <w:tcMar>
                  <w:top w:w="100" w:type="dxa"/>
                  <w:left w:w="100" w:type="dxa"/>
                  <w:bottom w:w="100" w:type="dxa"/>
                  <w:right w:w="100" w:type="dxa"/>
                </w:tcMar>
              </w:tcPr>
              <w:sdt>
                <w:sdtPr>
                  <w:rPr>
                    <w:rFonts w:ascii="Arial" w:hAnsi="Arial" w:cs="Arial"/>
                    <w:sz w:val="21"/>
                    <w:szCs w:val="21"/>
                  </w:rPr>
                  <w:tag w:val="goog_rdk_575"/>
                  <w:id w:val="-1604412775"/>
                </w:sdtPr>
                <w:sdtContent>
                  <w:p w14:paraId="4A6BAB58" w14:textId="77777777" w:rsidR="00B85ED1" w:rsidRPr="00952855" w:rsidRDefault="00775F70" w:rsidP="00775F70">
                    <w:pPr>
                      <w:widowControl w:val="0"/>
                      <w:pBdr>
                        <w:top w:val="nil"/>
                        <w:left w:val="nil"/>
                        <w:bottom w:val="nil"/>
                        <w:right w:val="nil"/>
                        <w:between w:val="nil"/>
                      </w:pBdr>
                      <w:rPr>
                        <w:rFonts w:ascii="Arial" w:hAnsi="Arial" w:cs="Arial"/>
                        <w:sz w:val="21"/>
                        <w:szCs w:val="21"/>
                      </w:rPr>
                    </w:pPr>
                    <w:sdt>
                      <w:sdtPr>
                        <w:rPr>
                          <w:rFonts w:ascii="Arial" w:hAnsi="Arial" w:cs="Arial"/>
                          <w:sz w:val="21"/>
                          <w:szCs w:val="21"/>
                        </w:rPr>
                        <w:tag w:val="goog_rdk_574"/>
                        <w:id w:val="-1982134529"/>
                      </w:sdtPr>
                      <w:sdtContent>
                        <w:r w:rsidR="00B85ED1" w:rsidRPr="00952855">
                          <w:rPr>
                            <w:rFonts w:ascii="Arial" w:hAnsi="Arial" w:cs="Arial"/>
                            <w:sz w:val="21"/>
                            <w:szCs w:val="21"/>
                          </w:rPr>
                          <w:t>no</w:t>
                        </w:r>
                      </w:sdtContent>
                    </w:sdt>
                  </w:p>
                </w:sdtContent>
              </w:sdt>
            </w:tc>
            <w:tc>
              <w:tcPr>
                <w:tcW w:w="1504" w:type="dxa"/>
                <w:shd w:val="clear" w:color="auto" w:fill="auto"/>
                <w:tcMar>
                  <w:top w:w="100" w:type="dxa"/>
                  <w:left w:w="100" w:type="dxa"/>
                  <w:bottom w:w="100" w:type="dxa"/>
                  <w:right w:w="100" w:type="dxa"/>
                </w:tcMar>
              </w:tcPr>
              <w:sdt>
                <w:sdtPr>
                  <w:rPr>
                    <w:rFonts w:ascii="Arial" w:hAnsi="Arial" w:cs="Arial"/>
                    <w:sz w:val="21"/>
                    <w:szCs w:val="21"/>
                  </w:rPr>
                  <w:tag w:val="goog_rdk_577"/>
                  <w:id w:val="-1098331232"/>
                </w:sdtPr>
                <w:sdtContent>
                  <w:p w14:paraId="1F992BCF" w14:textId="77777777" w:rsidR="00B85ED1" w:rsidRPr="00952855" w:rsidRDefault="00775F70" w:rsidP="00775F70">
                    <w:pPr>
                      <w:widowControl w:val="0"/>
                      <w:pBdr>
                        <w:top w:val="nil"/>
                        <w:left w:val="nil"/>
                        <w:bottom w:val="nil"/>
                        <w:right w:val="nil"/>
                        <w:between w:val="nil"/>
                      </w:pBdr>
                      <w:rPr>
                        <w:rFonts w:ascii="Arial" w:hAnsi="Arial" w:cs="Arial"/>
                        <w:sz w:val="21"/>
                        <w:szCs w:val="21"/>
                      </w:rPr>
                    </w:pPr>
                    <w:sdt>
                      <w:sdtPr>
                        <w:rPr>
                          <w:rFonts w:ascii="Arial" w:hAnsi="Arial" w:cs="Arial"/>
                          <w:sz w:val="21"/>
                          <w:szCs w:val="21"/>
                        </w:rPr>
                        <w:tag w:val="goog_rdk_576"/>
                        <w:id w:val="1317063988"/>
                      </w:sdtPr>
                      <w:sdtContent>
                        <w:r w:rsidR="00B85ED1" w:rsidRPr="00952855">
                          <w:rPr>
                            <w:rFonts w:ascii="Arial" w:hAnsi="Arial" w:cs="Arial"/>
                            <w:sz w:val="21"/>
                            <w:szCs w:val="21"/>
                          </w:rPr>
                          <w:t>no</w:t>
                        </w:r>
                      </w:sdtContent>
                    </w:sdt>
                  </w:p>
                </w:sdtContent>
              </w:sdt>
            </w:tc>
            <w:tc>
              <w:tcPr>
                <w:tcW w:w="1504" w:type="dxa"/>
                <w:shd w:val="clear" w:color="auto" w:fill="auto"/>
                <w:tcMar>
                  <w:top w:w="100" w:type="dxa"/>
                  <w:left w:w="100" w:type="dxa"/>
                  <w:bottom w:w="100" w:type="dxa"/>
                  <w:right w:w="100" w:type="dxa"/>
                </w:tcMar>
              </w:tcPr>
              <w:sdt>
                <w:sdtPr>
                  <w:rPr>
                    <w:rFonts w:ascii="Arial" w:hAnsi="Arial" w:cs="Arial"/>
                    <w:sz w:val="21"/>
                    <w:szCs w:val="21"/>
                  </w:rPr>
                  <w:tag w:val="goog_rdk_579"/>
                  <w:id w:val="-278490766"/>
                </w:sdtPr>
                <w:sdtContent>
                  <w:p w14:paraId="523259B2" w14:textId="77777777" w:rsidR="00B85ED1" w:rsidRPr="00952855" w:rsidRDefault="00775F70" w:rsidP="00775F70">
                    <w:pPr>
                      <w:widowControl w:val="0"/>
                      <w:pBdr>
                        <w:top w:val="nil"/>
                        <w:left w:val="nil"/>
                        <w:bottom w:val="nil"/>
                        <w:right w:val="nil"/>
                        <w:between w:val="nil"/>
                      </w:pBdr>
                      <w:rPr>
                        <w:rFonts w:ascii="Arial" w:hAnsi="Arial" w:cs="Arial"/>
                        <w:sz w:val="21"/>
                        <w:szCs w:val="21"/>
                      </w:rPr>
                    </w:pPr>
                    <w:sdt>
                      <w:sdtPr>
                        <w:rPr>
                          <w:rFonts w:ascii="Arial" w:hAnsi="Arial" w:cs="Arial"/>
                          <w:sz w:val="21"/>
                          <w:szCs w:val="21"/>
                        </w:rPr>
                        <w:tag w:val="goog_rdk_578"/>
                        <w:id w:val="579028855"/>
                      </w:sdtPr>
                      <w:sdtContent>
                        <w:r w:rsidR="00B85ED1" w:rsidRPr="00952855">
                          <w:rPr>
                            <w:rFonts w:ascii="Arial" w:hAnsi="Arial" w:cs="Arial"/>
                            <w:sz w:val="21"/>
                            <w:szCs w:val="21"/>
                          </w:rPr>
                          <w:t>no</w:t>
                        </w:r>
                      </w:sdtContent>
                    </w:sdt>
                  </w:p>
                </w:sdtContent>
              </w:sdt>
            </w:tc>
          </w:tr>
        </w:sdtContent>
      </w:sdt>
      <w:sdt>
        <w:sdtPr>
          <w:rPr>
            <w:rFonts w:ascii="Arial" w:hAnsi="Arial" w:cs="Arial"/>
            <w:sz w:val="21"/>
            <w:szCs w:val="21"/>
          </w:rPr>
          <w:tag w:val="goog_rdk_580"/>
          <w:id w:val="-1555771875"/>
        </w:sdtPr>
        <w:sdtContent>
          <w:tr w:rsidR="00B85ED1" w:rsidRPr="00952855" w14:paraId="238C446A" w14:textId="77777777" w:rsidTr="00775F70">
            <w:tc>
              <w:tcPr>
                <w:tcW w:w="1504" w:type="dxa"/>
                <w:shd w:val="clear" w:color="auto" w:fill="auto"/>
                <w:tcMar>
                  <w:top w:w="100" w:type="dxa"/>
                  <w:left w:w="100" w:type="dxa"/>
                  <w:bottom w:w="100" w:type="dxa"/>
                  <w:right w:w="100" w:type="dxa"/>
                </w:tcMar>
              </w:tcPr>
              <w:sdt>
                <w:sdtPr>
                  <w:rPr>
                    <w:rFonts w:ascii="Arial" w:hAnsi="Arial" w:cs="Arial"/>
                    <w:sz w:val="21"/>
                    <w:szCs w:val="21"/>
                  </w:rPr>
                  <w:tag w:val="goog_rdk_582"/>
                  <w:id w:val="-1834593798"/>
                </w:sdtPr>
                <w:sdtContent>
                  <w:p w14:paraId="769647C0" w14:textId="77777777" w:rsidR="00B85ED1" w:rsidRPr="00952855" w:rsidRDefault="00775F70" w:rsidP="00775F70">
                    <w:pPr>
                      <w:widowControl w:val="0"/>
                      <w:pBdr>
                        <w:top w:val="nil"/>
                        <w:left w:val="nil"/>
                        <w:bottom w:val="nil"/>
                        <w:right w:val="nil"/>
                        <w:between w:val="nil"/>
                      </w:pBdr>
                      <w:rPr>
                        <w:rFonts w:ascii="Arial" w:hAnsi="Arial" w:cs="Arial"/>
                        <w:sz w:val="21"/>
                        <w:szCs w:val="21"/>
                      </w:rPr>
                    </w:pPr>
                    <w:sdt>
                      <w:sdtPr>
                        <w:rPr>
                          <w:rFonts w:ascii="Arial" w:hAnsi="Arial" w:cs="Arial"/>
                          <w:sz w:val="21"/>
                          <w:szCs w:val="21"/>
                        </w:rPr>
                        <w:tag w:val="goog_rdk_581"/>
                        <w:id w:val="-1949851207"/>
                      </w:sdtPr>
                      <w:sdtContent>
                        <w:r w:rsidR="00B85ED1" w:rsidRPr="00952855">
                          <w:rPr>
                            <w:rFonts w:ascii="Arial" w:hAnsi="Arial" w:cs="Arial"/>
                            <w:sz w:val="21"/>
                            <w:szCs w:val="21"/>
                          </w:rPr>
                          <w:t>AHRI</w:t>
                        </w:r>
                      </w:sdtContent>
                    </w:sdt>
                  </w:p>
                </w:sdtContent>
              </w:sdt>
            </w:tc>
            <w:tc>
              <w:tcPr>
                <w:tcW w:w="1504" w:type="dxa"/>
                <w:shd w:val="clear" w:color="auto" w:fill="auto"/>
                <w:tcMar>
                  <w:top w:w="100" w:type="dxa"/>
                  <w:left w:w="100" w:type="dxa"/>
                  <w:bottom w:w="100" w:type="dxa"/>
                  <w:right w:w="100" w:type="dxa"/>
                </w:tcMar>
              </w:tcPr>
              <w:sdt>
                <w:sdtPr>
                  <w:rPr>
                    <w:rFonts w:ascii="Arial" w:hAnsi="Arial" w:cs="Arial"/>
                    <w:sz w:val="21"/>
                    <w:szCs w:val="21"/>
                  </w:rPr>
                  <w:tag w:val="goog_rdk_584"/>
                  <w:id w:val="-1692592217"/>
                </w:sdtPr>
                <w:sdtContent>
                  <w:p w14:paraId="7E4B8F73" w14:textId="77777777" w:rsidR="00B85ED1" w:rsidRPr="00952855" w:rsidRDefault="00775F70" w:rsidP="00775F70">
                    <w:pPr>
                      <w:widowControl w:val="0"/>
                      <w:pBdr>
                        <w:top w:val="nil"/>
                        <w:left w:val="nil"/>
                        <w:bottom w:val="nil"/>
                        <w:right w:val="nil"/>
                        <w:between w:val="nil"/>
                      </w:pBdr>
                      <w:rPr>
                        <w:rFonts w:ascii="Arial" w:hAnsi="Arial" w:cs="Arial"/>
                        <w:sz w:val="21"/>
                        <w:szCs w:val="21"/>
                      </w:rPr>
                    </w:pPr>
                    <w:sdt>
                      <w:sdtPr>
                        <w:rPr>
                          <w:rFonts w:ascii="Arial" w:hAnsi="Arial" w:cs="Arial"/>
                          <w:sz w:val="21"/>
                          <w:szCs w:val="21"/>
                        </w:rPr>
                        <w:tag w:val="goog_rdk_583"/>
                        <w:id w:val="822007126"/>
                      </w:sdtPr>
                      <w:sdtContent>
                        <w:r w:rsidR="00B85ED1" w:rsidRPr="00952855">
                          <w:rPr>
                            <w:rFonts w:ascii="Arial" w:hAnsi="Arial" w:cs="Arial"/>
                            <w:sz w:val="21"/>
                            <w:szCs w:val="21"/>
                          </w:rPr>
                          <w:t>yes</w:t>
                        </w:r>
                      </w:sdtContent>
                    </w:sdt>
                  </w:p>
                </w:sdtContent>
              </w:sdt>
            </w:tc>
            <w:tc>
              <w:tcPr>
                <w:tcW w:w="1504" w:type="dxa"/>
                <w:shd w:val="clear" w:color="auto" w:fill="auto"/>
                <w:tcMar>
                  <w:top w:w="100" w:type="dxa"/>
                  <w:left w:w="100" w:type="dxa"/>
                  <w:bottom w:w="100" w:type="dxa"/>
                  <w:right w:w="100" w:type="dxa"/>
                </w:tcMar>
              </w:tcPr>
              <w:sdt>
                <w:sdtPr>
                  <w:rPr>
                    <w:rFonts w:ascii="Arial" w:hAnsi="Arial" w:cs="Arial"/>
                    <w:sz w:val="21"/>
                    <w:szCs w:val="21"/>
                  </w:rPr>
                  <w:tag w:val="goog_rdk_586"/>
                  <w:id w:val="-1208102852"/>
                </w:sdtPr>
                <w:sdtContent>
                  <w:p w14:paraId="33CB34FA" w14:textId="77777777" w:rsidR="00B85ED1" w:rsidRPr="00952855" w:rsidRDefault="00775F70" w:rsidP="00775F70">
                    <w:pPr>
                      <w:widowControl w:val="0"/>
                      <w:pBdr>
                        <w:top w:val="nil"/>
                        <w:left w:val="nil"/>
                        <w:bottom w:val="nil"/>
                        <w:right w:val="nil"/>
                        <w:between w:val="nil"/>
                      </w:pBdr>
                      <w:rPr>
                        <w:rFonts w:ascii="Arial" w:hAnsi="Arial" w:cs="Arial"/>
                        <w:sz w:val="21"/>
                        <w:szCs w:val="21"/>
                      </w:rPr>
                    </w:pPr>
                    <w:sdt>
                      <w:sdtPr>
                        <w:rPr>
                          <w:rFonts w:ascii="Arial" w:hAnsi="Arial" w:cs="Arial"/>
                          <w:sz w:val="21"/>
                          <w:szCs w:val="21"/>
                        </w:rPr>
                        <w:tag w:val="goog_rdk_585"/>
                        <w:id w:val="-1432816415"/>
                      </w:sdtPr>
                      <w:sdtContent>
                        <w:r w:rsidR="00B85ED1" w:rsidRPr="00952855">
                          <w:rPr>
                            <w:rFonts w:ascii="Arial" w:hAnsi="Arial" w:cs="Arial"/>
                            <w:sz w:val="21"/>
                            <w:szCs w:val="21"/>
                          </w:rPr>
                          <w:t>no</w:t>
                        </w:r>
                      </w:sdtContent>
                    </w:sdt>
                  </w:p>
                </w:sdtContent>
              </w:sdt>
            </w:tc>
            <w:tc>
              <w:tcPr>
                <w:tcW w:w="1504" w:type="dxa"/>
                <w:shd w:val="clear" w:color="auto" w:fill="auto"/>
                <w:tcMar>
                  <w:top w:w="100" w:type="dxa"/>
                  <w:left w:w="100" w:type="dxa"/>
                  <w:bottom w:w="100" w:type="dxa"/>
                  <w:right w:w="100" w:type="dxa"/>
                </w:tcMar>
              </w:tcPr>
              <w:sdt>
                <w:sdtPr>
                  <w:rPr>
                    <w:rFonts w:ascii="Arial" w:hAnsi="Arial" w:cs="Arial"/>
                    <w:sz w:val="21"/>
                    <w:szCs w:val="21"/>
                  </w:rPr>
                  <w:tag w:val="goog_rdk_588"/>
                  <w:id w:val="-784426909"/>
                </w:sdtPr>
                <w:sdtContent>
                  <w:p w14:paraId="15BC1A96" w14:textId="77777777" w:rsidR="00B85ED1" w:rsidRPr="00952855" w:rsidRDefault="00775F70" w:rsidP="00775F70">
                    <w:pPr>
                      <w:widowControl w:val="0"/>
                      <w:pBdr>
                        <w:top w:val="nil"/>
                        <w:left w:val="nil"/>
                        <w:bottom w:val="nil"/>
                        <w:right w:val="nil"/>
                        <w:between w:val="nil"/>
                      </w:pBdr>
                      <w:rPr>
                        <w:rFonts w:ascii="Arial" w:hAnsi="Arial" w:cs="Arial"/>
                        <w:sz w:val="21"/>
                        <w:szCs w:val="21"/>
                      </w:rPr>
                    </w:pPr>
                    <w:sdt>
                      <w:sdtPr>
                        <w:rPr>
                          <w:rFonts w:ascii="Arial" w:hAnsi="Arial" w:cs="Arial"/>
                          <w:sz w:val="21"/>
                          <w:szCs w:val="21"/>
                        </w:rPr>
                        <w:tag w:val="goog_rdk_587"/>
                        <w:id w:val="-357045924"/>
                      </w:sdtPr>
                      <w:sdtContent>
                        <w:r w:rsidR="00B85ED1" w:rsidRPr="00952855">
                          <w:rPr>
                            <w:rFonts w:ascii="Arial" w:hAnsi="Arial" w:cs="Arial"/>
                            <w:sz w:val="21"/>
                            <w:szCs w:val="21"/>
                          </w:rPr>
                          <w:t>no</w:t>
                        </w:r>
                      </w:sdtContent>
                    </w:sdt>
                  </w:p>
                </w:sdtContent>
              </w:sdt>
            </w:tc>
            <w:tc>
              <w:tcPr>
                <w:tcW w:w="1504" w:type="dxa"/>
                <w:shd w:val="clear" w:color="auto" w:fill="auto"/>
                <w:tcMar>
                  <w:top w:w="100" w:type="dxa"/>
                  <w:left w:w="100" w:type="dxa"/>
                  <w:bottom w:w="100" w:type="dxa"/>
                  <w:right w:w="100" w:type="dxa"/>
                </w:tcMar>
              </w:tcPr>
              <w:sdt>
                <w:sdtPr>
                  <w:rPr>
                    <w:rFonts w:ascii="Arial" w:hAnsi="Arial" w:cs="Arial"/>
                    <w:sz w:val="21"/>
                    <w:szCs w:val="21"/>
                  </w:rPr>
                  <w:tag w:val="goog_rdk_590"/>
                  <w:id w:val="-109285565"/>
                </w:sdtPr>
                <w:sdtContent>
                  <w:p w14:paraId="6C54B612" w14:textId="77777777" w:rsidR="00B85ED1" w:rsidRPr="00952855" w:rsidRDefault="00775F70" w:rsidP="00775F70">
                    <w:pPr>
                      <w:widowControl w:val="0"/>
                      <w:pBdr>
                        <w:top w:val="nil"/>
                        <w:left w:val="nil"/>
                        <w:bottom w:val="nil"/>
                        <w:right w:val="nil"/>
                        <w:between w:val="nil"/>
                      </w:pBdr>
                      <w:rPr>
                        <w:rFonts w:ascii="Arial" w:hAnsi="Arial" w:cs="Arial"/>
                        <w:sz w:val="21"/>
                        <w:szCs w:val="21"/>
                      </w:rPr>
                    </w:pPr>
                    <w:sdt>
                      <w:sdtPr>
                        <w:rPr>
                          <w:rFonts w:ascii="Arial" w:hAnsi="Arial" w:cs="Arial"/>
                          <w:sz w:val="21"/>
                          <w:szCs w:val="21"/>
                        </w:rPr>
                        <w:tag w:val="goog_rdk_589"/>
                        <w:id w:val="1533233489"/>
                      </w:sdtPr>
                      <w:sdtContent>
                        <w:r w:rsidR="00B85ED1" w:rsidRPr="00952855">
                          <w:rPr>
                            <w:rFonts w:ascii="Arial" w:hAnsi="Arial" w:cs="Arial"/>
                            <w:sz w:val="21"/>
                            <w:szCs w:val="21"/>
                          </w:rPr>
                          <w:t>no</w:t>
                        </w:r>
                      </w:sdtContent>
                    </w:sdt>
                  </w:p>
                </w:sdtContent>
              </w:sdt>
            </w:tc>
            <w:tc>
              <w:tcPr>
                <w:tcW w:w="1504" w:type="dxa"/>
                <w:shd w:val="clear" w:color="auto" w:fill="auto"/>
                <w:tcMar>
                  <w:top w:w="100" w:type="dxa"/>
                  <w:left w:w="100" w:type="dxa"/>
                  <w:bottom w:w="100" w:type="dxa"/>
                  <w:right w:w="100" w:type="dxa"/>
                </w:tcMar>
              </w:tcPr>
              <w:sdt>
                <w:sdtPr>
                  <w:rPr>
                    <w:rFonts w:ascii="Arial" w:hAnsi="Arial" w:cs="Arial"/>
                    <w:sz w:val="21"/>
                    <w:szCs w:val="21"/>
                  </w:rPr>
                  <w:tag w:val="goog_rdk_592"/>
                  <w:id w:val="346455924"/>
                </w:sdtPr>
                <w:sdtContent>
                  <w:p w14:paraId="08D9B89E" w14:textId="77777777" w:rsidR="00B85ED1" w:rsidRPr="00952855" w:rsidRDefault="00775F70" w:rsidP="00775F70">
                    <w:pPr>
                      <w:widowControl w:val="0"/>
                      <w:pBdr>
                        <w:top w:val="nil"/>
                        <w:left w:val="nil"/>
                        <w:bottom w:val="nil"/>
                        <w:right w:val="nil"/>
                        <w:between w:val="nil"/>
                      </w:pBdr>
                      <w:rPr>
                        <w:rFonts w:ascii="Arial" w:hAnsi="Arial" w:cs="Arial"/>
                        <w:sz w:val="21"/>
                        <w:szCs w:val="21"/>
                      </w:rPr>
                    </w:pPr>
                    <w:sdt>
                      <w:sdtPr>
                        <w:rPr>
                          <w:rFonts w:ascii="Arial" w:hAnsi="Arial" w:cs="Arial"/>
                          <w:sz w:val="21"/>
                          <w:szCs w:val="21"/>
                        </w:rPr>
                        <w:tag w:val="goog_rdk_591"/>
                        <w:id w:val="-1008978024"/>
                      </w:sdtPr>
                      <w:sdtContent>
                        <w:r w:rsidR="00B85ED1" w:rsidRPr="00952855">
                          <w:rPr>
                            <w:rFonts w:ascii="Arial" w:hAnsi="Arial" w:cs="Arial"/>
                            <w:sz w:val="21"/>
                            <w:szCs w:val="21"/>
                          </w:rPr>
                          <w:t>no</w:t>
                        </w:r>
                      </w:sdtContent>
                    </w:sdt>
                  </w:p>
                </w:sdtContent>
              </w:sdt>
            </w:tc>
          </w:tr>
        </w:sdtContent>
      </w:sdt>
      <w:sdt>
        <w:sdtPr>
          <w:rPr>
            <w:rFonts w:ascii="Arial" w:hAnsi="Arial" w:cs="Arial"/>
            <w:sz w:val="21"/>
            <w:szCs w:val="21"/>
          </w:rPr>
          <w:tag w:val="goog_rdk_593"/>
          <w:id w:val="-338629484"/>
        </w:sdtPr>
        <w:sdtContent>
          <w:tr w:rsidR="00B85ED1" w:rsidRPr="00952855" w14:paraId="6FB267D4" w14:textId="77777777" w:rsidTr="00775F70">
            <w:tc>
              <w:tcPr>
                <w:tcW w:w="1504" w:type="dxa"/>
                <w:shd w:val="clear" w:color="auto" w:fill="auto"/>
                <w:tcMar>
                  <w:top w:w="100" w:type="dxa"/>
                  <w:left w:w="100" w:type="dxa"/>
                  <w:bottom w:w="100" w:type="dxa"/>
                  <w:right w:w="100" w:type="dxa"/>
                </w:tcMar>
              </w:tcPr>
              <w:sdt>
                <w:sdtPr>
                  <w:rPr>
                    <w:rFonts w:ascii="Arial" w:hAnsi="Arial" w:cs="Arial"/>
                    <w:sz w:val="21"/>
                    <w:szCs w:val="21"/>
                  </w:rPr>
                  <w:tag w:val="goog_rdk_595"/>
                  <w:id w:val="-1280414635"/>
                </w:sdtPr>
                <w:sdtContent>
                  <w:p w14:paraId="57296721" w14:textId="77777777" w:rsidR="00B85ED1" w:rsidRPr="00952855" w:rsidRDefault="00775F70" w:rsidP="00775F70">
                    <w:pPr>
                      <w:widowControl w:val="0"/>
                      <w:pBdr>
                        <w:top w:val="nil"/>
                        <w:left w:val="nil"/>
                        <w:bottom w:val="nil"/>
                        <w:right w:val="nil"/>
                        <w:between w:val="nil"/>
                      </w:pBdr>
                      <w:rPr>
                        <w:rFonts w:ascii="Arial" w:hAnsi="Arial" w:cs="Arial"/>
                        <w:sz w:val="21"/>
                        <w:szCs w:val="21"/>
                      </w:rPr>
                    </w:pPr>
                    <w:sdt>
                      <w:sdtPr>
                        <w:rPr>
                          <w:rFonts w:ascii="Arial" w:hAnsi="Arial" w:cs="Arial"/>
                          <w:sz w:val="21"/>
                          <w:szCs w:val="21"/>
                        </w:rPr>
                        <w:tag w:val="goog_rdk_594"/>
                        <w:id w:val="-1731606917"/>
                      </w:sdtPr>
                      <w:sdtContent>
                        <w:proofErr w:type="spellStart"/>
                        <w:r w:rsidR="00B85ED1" w:rsidRPr="00952855">
                          <w:rPr>
                            <w:rFonts w:ascii="Arial" w:hAnsi="Arial" w:cs="Arial"/>
                            <w:sz w:val="21"/>
                            <w:szCs w:val="21"/>
                          </w:rPr>
                          <w:t>CapeTown</w:t>
                        </w:r>
                        <w:proofErr w:type="spellEnd"/>
                      </w:sdtContent>
                    </w:sdt>
                  </w:p>
                </w:sdtContent>
              </w:sdt>
            </w:tc>
            <w:tc>
              <w:tcPr>
                <w:tcW w:w="1504" w:type="dxa"/>
                <w:shd w:val="clear" w:color="auto" w:fill="auto"/>
                <w:tcMar>
                  <w:top w:w="100" w:type="dxa"/>
                  <w:left w:w="100" w:type="dxa"/>
                  <w:bottom w:w="100" w:type="dxa"/>
                  <w:right w:w="100" w:type="dxa"/>
                </w:tcMar>
              </w:tcPr>
              <w:sdt>
                <w:sdtPr>
                  <w:rPr>
                    <w:rFonts w:ascii="Arial" w:hAnsi="Arial" w:cs="Arial"/>
                    <w:sz w:val="21"/>
                    <w:szCs w:val="21"/>
                  </w:rPr>
                  <w:tag w:val="goog_rdk_597"/>
                  <w:id w:val="-1069352172"/>
                </w:sdtPr>
                <w:sdtContent>
                  <w:p w14:paraId="6A6647E9" w14:textId="77777777" w:rsidR="00B85ED1" w:rsidRPr="00952855" w:rsidRDefault="00775F70" w:rsidP="00775F70">
                    <w:pPr>
                      <w:widowControl w:val="0"/>
                      <w:pBdr>
                        <w:top w:val="nil"/>
                        <w:left w:val="nil"/>
                        <w:bottom w:val="nil"/>
                        <w:right w:val="nil"/>
                        <w:between w:val="nil"/>
                      </w:pBdr>
                      <w:rPr>
                        <w:rFonts w:ascii="Arial" w:hAnsi="Arial" w:cs="Arial"/>
                        <w:sz w:val="21"/>
                        <w:szCs w:val="21"/>
                      </w:rPr>
                    </w:pPr>
                    <w:sdt>
                      <w:sdtPr>
                        <w:rPr>
                          <w:rFonts w:ascii="Arial" w:hAnsi="Arial" w:cs="Arial"/>
                          <w:sz w:val="21"/>
                          <w:szCs w:val="21"/>
                        </w:rPr>
                        <w:tag w:val="goog_rdk_596"/>
                        <w:id w:val="1501615693"/>
                      </w:sdtPr>
                      <w:sdtContent>
                        <w:r w:rsidR="00B85ED1" w:rsidRPr="00952855">
                          <w:rPr>
                            <w:rFonts w:ascii="Arial" w:hAnsi="Arial" w:cs="Arial"/>
                            <w:sz w:val="21"/>
                            <w:szCs w:val="21"/>
                          </w:rPr>
                          <w:t>yes</w:t>
                        </w:r>
                      </w:sdtContent>
                    </w:sdt>
                  </w:p>
                </w:sdtContent>
              </w:sdt>
            </w:tc>
            <w:tc>
              <w:tcPr>
                <w:tcW w:w="1504" w:type="dxa"/>
                <w:shd w:val="clear" w:color="auto" w:fill="auto"/>
                <w:tcMar>
                  <w:top w:w="100" w:type="dxa"/>
                  <w:left w:w="100" w:type="dxa"/>
                  <w:bottom w:w="100" w:type="dxa"/>
                  <w:right w:w="100" w:type="dxa"/>
                </w:tcMar>
              </w:tcPr>
              <w:sdt>
                <w:sdtPr>
                  <w:rPr>
                    <w:rFonts w:ascii="Arial" w:hAnsi="Arial" w:cs="Arial"/>
                    <w:sz w:val="21"/>
                    <w:szCs w:val="21"/>
                  </w:rPr>
                  <w:tag w:val="goog_rdk_599"/>
                  <w:id w:val="202990389"/>
                </w:sdtPr>
                <w:sdtContent>
                  <w:p w14:paraId="70E19733" w14:textId="77777777" w:rsidR="00B85ED1" w:rsidRPr="00952855" w:rsidRDefault="00775F70" w:rsidP="00775F70">
                    <w:pPr>
                      <w:widowControl w:val="0"/>
                      <w:pBdr>
                        <w:top w:val="nil"/>
                        <w:left w:val="nil"/>
                        <w:bottom w:val="nil"/>
                        <w:right w:val="nil"/>
                        <w:between w:val="nil"/>
                      </w:pBdr>
                      <w:rPr>
                        <w:rFonts w:ascii="Arial" w:hAnsi="Arial" w:cs="Arial"/>
                        <w:sz w:val="21"/>
                        <w:szCs w:val="21"/>
                      </w:rPr>
                    </w:pPr>
                    <w:sdt>
                      <w:sdtPr>
                        <w:rPr>
                          <w:rFonts w:ascii="Arial" w:hAnsi="Arial" w:cs="Arial"/>
                          <w:sz w:val="21"/>
                          <w:szCs w:val="21"/>
                        </w:rPr>
                        <w:tag w:val="goog_rdk_598"/>
                        <w:id w:val="-1354719342"/>
                      </w:sdtPr>
                      <w:sdtContent>
                        <w:r w:rsidR="00B85ED1" w:rsidRPr="00952855">
                          <w:rPr>
                            <w:rFonts w:ascii="Arial" w:hAnsi="Arial" w:cs="Arial"/>
                            <w:sz w:val="21"/>
                            <w:szCs w:val="21"/>
                          </w:rPr>
                          <w:t>yes</w:t>
                        </w:r>
                      </w:sdtContent>
                    </w:sdt>
                  </w:p>
                </w:sdtContent>
              </w:sdt>
            </w:tc>
            <w:tc>
              <w:tcPr>
                <w:tcW w:w="1504" w:type="dxa"/>
                <w:shd w:val="clear" w:color="auto" w:fill="auto"/>
                <w:tcMar>
                  <w:top w:w="100" w:type="dxa"/>
                  <w:left w:w="100" w:type="dxa"/>
                  <w:bottom w:w="100" w:type="dxa"/>
                  <w:right w:w="100" w:type="dxa"/>
                </w:tcMar>
              </w:tcPr>
              <w:sdt>
                <w:sdtPr>
                  <w:rPr>
                    <w:rFonts w:ascii="Arial" w:hAnsi="Arial" w:cs="Arial"/>
                    <w:sz w:val="21"/>
                    <w:szCs w:val="21"/>
                  </w:rPr>
                  <w:tag w:val="goog_rdk_601"/>
                  <w:id w:val="1903711308"/>
                </w:sdtPr>
                <w:sdtContent>
                  <w:p w14:paraId="19726C67" w14:textId="77777777" w:rsidR="00B85ED1" w:rsidRPr="00952855" w:rsidRDefault="00775F70" w:rsidP="00775F70">
                    <w:pPr>
                      <w:widowControl w:val="0"/>
                      <w:pBdr>
                        <w:top w:val="nil"/>
                        <w:left w:val="nil"/>
                        <w:bottom w:val="nil"/>
                        <w:right w:val="nil"/>
                        <w:between w:val="nil"/>
                      </w:pBdr>
                      <w:rPr>
                        <w:rFonts w:ascii="Arial" w:hAnsi="Arial" w:cs="Arial"/>
                        <w:sz w:val="21"/>
                        <w:szCs w:val="21"/>
                      </w:rPr>
                    </w:pPr>
                    <w:sdt>
                      <w:sdtPr>
                        <w:rPr>
                          <w:rFonts w:ascii="Arial" w:hAnsi="Arial" w:cs="Arial"/>
                          <w:sz w:val="21"/>
                          <w:szCs w:val="21"/>
                        </w:rPr>
                        <w:tag w:val="goog_rdk_600"/>
                        <w:id w:val="1095432645"/>
                      </w:sdtPr>
                      <w:sdtContent>
                        <w:r w:rsidR="00B85ED1" w:rsidRPr="00952855">
                          <w:rPr>
                            <w:rFonts w:ascii="Arial" w:hAnsi="Arial" w:cs="Arial"/>
                            <w:sz w:val="21"/>
                            <w:szCs w:val="21"/>
                          </w:rPr>
                          <w:t>yes</w:t>
                        </w:r>
                      </w:sdtContent>
                    </w:sdt>
                  </w:p>
                </w:sdtContent>
              </w:sdt>
            </w:tc>
            <w:tc>
              <w:tcPr>
                <w:tcW w:w="1504" w:type="dxa"/>
                <w:shd w:val="clear" w:color="auto" w:fill="auto"/>
                <w:tcMar>
                  <w:top w:w="100" w:type="dxa"/>
                  <w:left w:w="100" w:type="dxa"/>
                  <w:bottom w:w="100" w:type="dxa"/>
                  <w:right w:w="100" w:type="dxa"/>
                </w:tcMar>
              </w:tcPr>
              <w:sdt>
                <w:sdtPr>
                  <w:rPr>
                    <w:rFonts w:ascii="Arial" w:hAnsi="Arial" w:cs="Arial"/>
                    <w:sz w:val="21"/>
                    <w:szCs w:val="21"/>
                  </w:rPr>
                  <w:tag w:val="goog_rdk_603"/>
                  <w:id w:val="1339360801"/>
                </w:sdtPr>
                <w:sdtContent>
                  <w:p w14:paraId="55B55C0C" w14:textId="77777777" w:rsidR="00B85ED1" w:rsidRPr="00952855" w:rsidRDefault="00775F70" w:rsidP="00775F70">
                    <w:pPr>
                      <w:widowControl w:val="0"/>
                      <w:pBdr>
                        <w:top w:val="nil"/>
                        <w:left w:val="nil"/>
                        <w:bottom w:val="nil"/>
                        <w:right w:val="nil"/>
                        <w:between w:val="nil"/>
                      </w:pBdr>
                      <w:rPr>
                        <w:rFonts w:ascii="Arial" w:hAnsi="Arial" w:cs="Arial"/>
                        <w:sz w:val="21"/>
                        <w:szCs w:val="21"/>
                      </w:rPr>
                    </w:pPr>
                    <w:sdt>
                      <w:sdtPr>
                        <w:rPr>
                          <w:rFonts w:ascii="Arial" w:hAnsi="Arial" w:cs="Arial"/>
                          <w:sz w:val="21"/>
                          <w:szCs w:val="21"/>
                        </w:rPr>
                        <w:tag w:val="goog_rdk_602"/>
                        <w:id w:val="1121882990"/>
                      </w:sdtPr>
                      <w:sdtContent>
                        <w:r w:rsidR="00B85ED1" w:rsidRPr="00952855">
                          <w:rPr>
                            <w:rFonts w:ascii="Arial" w:hAnsi="Arial" w:cs="Arial"/>
                            <w:sz w:val="21"/>
                            <w:szCs w:val="21"/>
                          </w:rPr>
                          <w:t>yes</w:t>
                        </w:r>
                      </w:sdtContent>
                    </w:sdt>
                  </w:p>
                </w:sdtContent>
              </w:sdt>
            </w:tc>
            <w:tc>
              <w:tcPr>
                <w:tcW w:w="1504" w:type="dxa"/>
                <w:shd w:val="clear" w:color="auto" w:fill="auto"/>
                <w:tcMar>
                  <w:top w:w="100" w:type="dxa"/>
                  <w:left w:w="100" w:type="dxa"/>
                  <w:bottom w:w="100" w:type="dxa"/>
                  <w:right w:w="100" w:type="dxa"/>
                </w:tcMar>
              </w:tcPr>
              <w:sdt>
                <w:sdtPr>
                  <w:rPr>
                    <w:rFonts w:ascii="Arial" w:hAnsi="Arial" w:cs="Arial"/>
                    <w:sz w:val="21"/>
                    <w:szCs w:val="21"/>
                  </w:rPr>
                  <w:tag w:val="goog_rdk_605"/>
                  <w:id w:val="-942448270"/>
                </w:sdtPr>
                <w:sdtContent>
                  <w:p w14:paraId="29990DC8" w14:textId="77777777" w:rsidR="00B85ED1" w:rsidRPr="00952855" w:rsidRDefault="00775F70" w:rsidP="00775F70">
                    <w:pPr>
                      <w:widowControl w:val="0"/>
                      <w:pBdr>
                        <w:top w:val="nil"/>
                        <w:left w:val="nil"/>
                        <w:bottom w:val="nil"/>
                        <w:right w:val="nil"/>
                        <w:between w:val="nil"/>
                      </w:pBdr>
                      <w:rPr>
                        <w:rFonts w:ascii="Arial" w:hAnsi="Arial" w:cs="Arial"/>
                        <w:sz w:val="21"/>
                        <w:szCs w:val="21"/>
                      </w:rPr>
                    </w:pPr>
                    <w:sdt>
                      <w:sdtPr>
                        <w:rPr>
                          <w:rFonts w:ascii="Arial" w:hAnsi="Arial" w:cs="Arial"/>
                          <w:sz w:val="21"/>
                          <w:szCs w:val="21"/>
                        </w:rPr>
                        <w:tag w:val="goog_rdk_604"/>
                        <w:id w:val="930473531"/>
                      </w:sdtPr>
                      <w:sdtContent>
                        <w:r w:rsidR="00B85ED1" w:rsidRPr="00952855">
                          <w:rPr>
                            <w:rFonts w:ascii="Arial" w:hAnsi="Arial" w:cs="Arial"/>
                            <w:sz w:val="21"/>
                            <w:szCs w:val="21"/>
                          </w:rPr>
                          <w:t>no</w:t>
                        </w:r>
                      </w:sdtContent>
                    </w:sdt>
                  </w:p>
                </w:sdtContent>
              </w:sdt>
            </w:tc>
          </w:tr>
        </w:sdtContent>
      </w:sdt>
      <w:sdt>
        <w:sdtPr>
          <w:rPr>
            <w:rFonts w:ascii="Arial" w:hAnsi="Arial" w:cs="Arial"/>
            <w:sz w:val="21"/>
            <w:szCs w:val="21"/>
          </w:rPr>
          <w:tag w:val="goog_rdk_606"/>
          <w:id w:val="1181315390"/>
        </w:sdtPr>
        <w:sdtContent>
          <w:tr w:rsidR="00B85ED1" w:rsidRPr="00952855" w14:paraId="32C8CE3E" w14:textId="77777777" w:rsidTr="00775F70">
            <w:tc>
              <w:tcPr>
                <w:tcW w:w="1504" w:type="dxa"/>
                <w:shd w:val="clear" w:color="auto" w:fill="auto"/>
                <w:tcMar>
                  <w:top w:w="100" w:type="dxa"/>
                  <w:left w:w="100" w:type="dxa"/>
                  <w:bottom w:w="100" w:type="dxa"/>
                  <w:right w:w="100" w:type="dxa"/>
                </w:tcMar>
              </w:tcPr>
              <w:sdt>
                <w:sdtPr>
                  <w:rPr>
                    <w:rFonts w:ascii="Arial" w:hAnsi="Arial" w:cs="Arial"/>
                    <w:sz w:val="21"/>
                    <w:szCs w:val="21"/>
                  </w:rPr>
                  <w:tag w:val="goog_rdk_608"/>
                  <w:id w:val="-1320883341"/>
                </w:sdtPr>
                <w:sdtContent>
                  <w:p w14:paraId="2A46165F" w14:textId="77777777" w:rsidR="00B85ED1" w:rsidRPr="00952855" w:rsidRDefault="00775F70" w:rsidP="00775F70">
                    <w:pPr>
                      <w:widowControl w:val="0"/>
                      <w:pBdr>
                        <w:top w:val="nil"/>
                        <w:left w:val="nil"/>
                        <w:bottom w:val="nil"/>
                        <w:right w:val="nil"/>
                        <w:between w:val="nil"/>
                      </w:pBdr>
                      <w:rPr>
                        <w:rFonts w:ascii="Arial" w:hAnsi="Arial" w:cs="Arial"/>
                        <w:sz w:val="21"/>
                        <w:szCs w:val="21"/>
                      </w:rPr>
                    </w:pPr>
                    <w:sdt>
                      <w:sdtPr>
                        <w:rPr>
                          <w:rFonts w:ascii="Arial" w:hAnsi="Arial" w:cs="Arial"/>
                          <w:sz w:val="21"/>
                          <w:szCs w:val="21"/>
                        </w:rPr>
                        <w:tag w:val="goog_rdk_607"/>
                        <w:id w:val="1373729119"/>
                      </w:sdtPr>
                      <w:sdtContent>
                        <w:r w:rsidR="00B85ED1" w:rsidRPr="00952855">
                          <w:rPr>
                            <w:rFonts w:ascii="Arial" w:hAnsi="Arial" w:cs="Arial"/>
                            <w:sz w:val="21"/>
                            <w:szCs w:val="21"/>
                          </w:rPr>
                          <w:t>Scotland</w:t>
                        </w:r>
                      </w:sdtContent>
                    </w:sdt>
                  </w:p>
                </w:sdtContent>
              </w:sdt>
            </w:tc>
            <w:tc>
              <w:tcPr>
                <w:tcW w:w="1504" w:type="dxa"/>
                <w:shd w:val="clear" w:color="auto" w:fill="auto"/>
                <w:tcMar>
                  <w:top w:w="100" w:type="dxa"/>
                  <w:left w:w="100" w:type="dxa"/>
                  <w:bottom w:w="100" w:type="dxa"/>
                  <w:right w:w="100" w:type="dxa"/>
                </w:tcMar>
              </w:tcPr>
              <w:sdt>
                <w:sdtPr>
                  <w:rPr>
                    <w:rFonts w:ascii="Arial" w:hAnsi="Arial" w:cs="Arial"/>
                    <w:sz w:val="21"/>
                    <w:szCs w:val="21"/>
                  </w:rPr>
                  <w:tag w:val="goog_rdk_610"/>
                  <w:id w:val="-159545797"/>
                </w:sdtPr>
                <w:sdtContent>
                  <w:p w14:paraId="5DD4F2C8" w14:textId="77777777" w:rsidR="00B85ED1" w:rsidRPr="00952855" w:rsidRDefault="00775F70" w:rsidP="00775F70">
                    <w:pPr>
                      <w:widowControl w:val="0"/>
                      <w:pBdr>
                        <w:top w:val="nil"/>
                        <w:left w:val="nil"/>
                        <w:bottom w:val="nil"/>
                        <w:right w:val="nil"/>
                        <w:between w:val="nil"/>
                      </w:pBdr>
                      <w:rPr>
                        <w:rFonts w:ascii="Arial" w:hAnsi="Arial" w:cs="Arial"/>
                        <w:sz w:val="21"/>
                        <w:szCs w:val="21"/>
                      </w:rPr>
                    </w:pPr>
                    <w:sdt>
                      <w:sdtPr>
                        <w:rPr>
                          <w:rFonts w:ascii="Arial" w:hAnsi="Arial" w:cs="Arial"/>
                          <w:sz w:val="21"/>
                          <w:szCs w:val="21"/>
                        </w:rPr>
                        <w:tag w:val="goog_rdk_609"/>
                        <w:id w:val="397253178"/>
                      </w:sdtPr>
                      <w:sdtContent>
                        <w:r w:rsidR="00B85ED1" w:rsidRPr="00952855">
                          <w:rPr>
                            <w:rFonts w:ascii="Arial" w:hAnsi="Arial" w:cs="Arial"/>
                            <w:sz w:val="21"/>
                            <w:szCs w:val="21"/>
                          </w:rPr>
                          <w:t>no</w:t>
                        </w:r>
                      </w:sdtContent>
                    </w:sdt>
                  </w:p>
                </w:sdtContent>
              </w:sdt>
            </w:tc>
            <w:tc>
              <w:tcPr>
                <w:tcW w:w="1504" w:type="dxa"/>
                <w:shd w:val="clear" w:color="auto" w:fill="auto"/>
                <w:tcMar>
                  <w:top w:w="100" w:type="dxa"/>
                  <w:left w:w="100" w:type="dxa"/>
                  <w:bottom w:w="100" w:type="dxa"/>
                  <w:right w:w="100" w:type="dxa"/>
                </w:tcMar>
              </w:tcPr>
              <w:sdt>
                <w:sdtPr>
                  <w:rPr>
                    <w:rFonts w:ascii="Arial" w:hAnsi="Arial" w:cs="Arial"/>
                    <w:sz w:val="21"/>
                    <w:szCs w:val="21"/>
                  </w:rPr>
                  <w:tag w:val="goog_rdk_612"/>
                  <w:id w:val="-2043194931"/>
                </w:sdtPr>
                <w:sdtContent>
                  <w:p w14:paraId="4D72CC4E" w14:textId="77777777" w:rsidR="00B85ED1" w:rsidRPr="00952855" w:rsidRDefault="00775F70" w:rsidP="00775F70">
                    <w:pPr>
                      <w:widowControl w:val="0"/>
                      <w:pBdr>
                        <w:top w:val="nil"/>
                        <w:left w:val="nil"/>
                        <w:bottom w:val="nil"/>
                        <w:right w:val="nil"/>
                        <w:between w:val="nil"/>
                      </w:pBdr>
                      <w:rPr>
                        <w:rFonts w:ascii="Arial" w:hAnsi="Arial" w:cs="Arial"/>
                        <w:sz w:val="21"/>
                        <w:szCs w:val="21"/>
                      </w:rPr>
                    </w:pPr>
                    <w:sdt>
                      <w:sdtPr>
                        <w:rPr>
                          <w:rFonts w:ascii="Arial" w:hAnsi="Arial" w:cs="Arial"/>
                          <w:sz w:val="21"/>
                          <w:szCs w:val="21"/>
                        </w:rPr>
                        <w:tag w:val="goog_rdk_611"/>
                        <w:id w:val="-235480230"/>
                      </w:sdtPr>
                      <w:sdtContent>
                        <w:r w:rsidR="00B85ED1" w:rsidRPr="00952855">
                          <w:rPr>
                            <w:rFonts w:ascii="Arial" w:hAnsi="Arial" w:cs="Arial"/>
                            <w:sz w:val="21"/>
                            <w:szCs w:val="21"/>
                          </w:rPr>
                          <w:t>yes</w:t>
                        </w:r>
                      </w:sdtContent>
                    </w:sdt>
                  </w:p>
                </w:sdtContent>
              </w:sdt>
            </w:tc>
            <w:tc>
              <w:tcPr>
                <w:tcW w:w="1504" w:type="dxa"/>
                <w:shd w:val="clear" w:color="auto" w:fill="auto"/>
                <w:tcMar>
                  <w:top w:w="100" w:type="dxa"/>
                  <w:left w:w="100" w:type="dxa"/>
                  <w:bottom w:w="100" w:type="dxa"/>
                  <w:right w:w="100" w:type="dxa"/>
                </w:tcMar>
              </w:tcPr>
              <w:sdt>
                <w:sdtPr>
                  <w:rPr>
                    <w:rFonts w:ascii="Arial" w:hAnsi="Arial" w:cs="Arial"/>
                    <w:sz w:val="21"/>
                    <w:szCs w:val="21"/>
                  </w:rPr>
                  <w:tag w:val="goog_rdk_614"/>
                  <w:id w:val="1477801190"/>
                </w:sdtPr>
                <w:sdtContent>
                  <w:p w14:paraId="4814AA85" w14:textId="77777777" w:rsidR="00B85ED1" w:rsidRPr="00952855" w:rsidRDefault="00775F70" w:rsidP="00775F70">
                    <w:pPr>
                      <w:widowControl w:val="0"/>
                      <w:pBdr>
                        <w:top w:val="nil"/>
                        <w:left w:val="nil"/>
                        <w:bottom w:val="nil"/>
                        <w:right w:val="nil"/>
                        <w:between w:val="nil"/>
                      </w:pBdr>
                      <w:rPr>
                        <w:rFonts w:ascii="Arial" w:hAnsi="Arial" w:cs="Arial"/>
                        <w:sz w:val="21"/>
                        <w:szCs w:val="21"/>
                      </w:rPr>
                    </w:pPr>
                    <w:sdt>
                      <w:sdtPr>
                        <w:rPr>
                          <w:rFonts w:ascii="Arial" w:hAnsi="Arial" w:cs="Arial"/>
                          <w:sz w:val="21"/>
                          <w:szCs w:val="21"/>
                        </w:rPr>
                        <w:tag w:val="goog_rdk_613"/>
                        <w:id w:val="-1940435832"/>
                      </w:sdtPr>
                      <w:sdtContent>
                        <w:r w:rsidR="00B85ED1" w:rsidRPr="00952855">
                          <w:rPr>
                            <w:rFonts w:ascii="Arial" w:hAnsi="Arial" w:cs="Arial"/>
                            <w:sz w:val="21"/>
                            <w:szCs w:val="21"/>
                          </w:rPr>
                          <w:t>no</w:t>
                        </w:r>
                      </w:sdtContent>
                    </w:sdt>
                  </w:p>
                </w:sdtContent>
              </w:sdt>
            </w:tc>
            <w:tc>
              <w:tcPr>
                <w:tcW w:w="1504" w:type="dxa"/>
                <w:shd w:val="clear" w:color="auto" w:fill="auto"/>
                <w:tcMar>
                  <w:top w:w="100" w:type="dxa"/>
                  <w:left w:w="100" w:type="dxa"/>
                  <w:bottom w:w="100" w:type="dxa"/>
                  <w:right w:w="100" w:type="dxa"/>
                </w:tcMar>
              </w:tcPr>
              <w:sdt>
                <w:sdtPr>
                  <w:rPr>
                    <w:rFonts w:ascii="Arial" w:hAnsi="Arial" w:cs="Arial"/>
                    <w:sz w:val="21"/>
                    <w:szCs w:val="21"/>
                  </w:rPr>
                  <w:tag w:val="goog_rdk_616"/>
                  <w:id w:val="980801908"/>
                </w:sdtPr>
                <w:sdtContent>
                  <w:p w14:paraId="5BDE9684" w14:textId="77777777" w:rsidR="00B85ED1" w:rsidRPr="00952855" w:rsidRDefault="00775F70" w:rsidP="00775F70">
                    <w:pPr>
                      <w:widowControl w:val="0"/>
                      <w:pBdr>
                        <w:top w:val="nil"/>
                        <w:left w:val="nil"/>
                        <w:bottom w:val="nil"/>
                        <w:right w:val="nil"/>
                        <w:between w:val="nil"/>
                      </w:pBdr>
                      <w:rPr>
                        <w:rFonts w:ascii="Arial" w:hAnsi="Arial" w:cs="Arial"/>
                        <w:sz w:val="21"/>
                        <w:szCs w:val="21"/>
                      </w:rPr>
                    </w:pPr>
                    <w:sdt>
                      <w:sdtPr>
                        <w:rPr>
                          <w:rFonts w:ascii="Arial" w:hAnsi="Arial" w:cs="Arial"/>
                          <w:sz w:val="21"/>
                          <w:szCs w:val="21"/>
                        </w:rPr>
                        <w:tag w:val="goog_rdk_615"/>
                        <w:id w:val="-140890382"/>
                      </w:sdtPr>
                      <w:sdtContent>
                        <w:r w:rsidR="00B85ED1" w:rsidRPr="00952855">
                          <w:rPr>
                            <w:rFonts w:ascii="Arial" w:hAnsi="Arial" w:cs="Arial"/>
                            <w:sz w:val="21"/>
                            <w:szCs w:val="21"/>
                          </w:rPr>
                          <w:t>yes</w:t>
                        </w:r>
                      </w:sdtContent>
                    </w:sdt>
                  </w:p>
                </w:sdtContent>
              </w:sdt>
            </w:tc>
            <w:tc>
              <w:tcPr>
                <w:tcW w:w="1504" w:type="dxa"/>
                <w:shd w:val="clear" w:color="auto" w:fill="auto"/>
                <w:tcMar>
                  <w:top w:w="100" w:type="dxa"/>
                  <w:left w:w="100" w:type="dxa"/>
                  <w:bottom w:w="100" w:type="dxa"/>
                  <w:right w:w="100" w:type="dxa"/>
                </w:tcMar>
              </w:tcPr>
              <w:sdt>
                <w:sdtPr>
                  <w:rPr>
                    <w:rFonts w:ascii="Arial" w:hAnsi="Arial" w:cs="Arial"/>
                    <w:sz w:val="21"/>
                    <w:szCs w:val="21"/>
                  </w:rPr>
                  <w:tag w:val="goog_rdk_618"/>
                  <w:id w:val="-1823959595"/>
                </w:sdtPr>
                <w:sdtContent>
                  <w:p w14:paraId="05413CDE" w14:textId="77777777" w:rsidR="00B85ED1" w:rsidRPr="00952855" w:rsidRDefault="00775F70" w:rsidP="00775F70">
                    <w:pPr>
                      <w:widowControl w:val="0"/>
                      <w:pBdr>
                        <w:top w:val="nil"/>
                        <w:left w:val="nil"/>
                        <w:bottom w:val="nil"/>
                        <w:right w:val="nil"/>
                        <w:between w:val="nil"/>
                      </w:pBdr>
                      <w:rPr>
                        <w:rFonts w:ascii="Arial" w:hAnsi="Arial" w:cs="Arial"/>
                        <w:sz w:val="21"/>
                        <w:szCs w:val="21"/>
                      </w:rPr>
                    </w:pPr>
                    <w:sdt>
                      <w:sdtPr>
                        <w:rPr>
                          <w:rFonts w:ascii="Arial" w:hAnsi="Arial" w:cs="Arial"/>
                          <w:sz w:val="21"/>
                          <w:szCs w:val="21"/>
                        </w:rPr>
                        <w:tag w:val="goog_rdk_617"/>
                        <w:id w:val="-1341077274"/>
                      </w:sdtPr>
                      <w:sdtContent>
                        <w:r w:rsidR="00B85ED1" w:rsidRPr="00952855">
                          <w:rPr>
                            <w:rFonts w:ascii="Arial" w:hAnsi="Arial" w:cs="Arial"/>
                            <w:sz w:val="21"/>
                            <w:szCs w:val="21"/>
                          </w:rPr>
                          <w:t>no</w:t>
                        </w:r>
                      </w:sdtContent>
                    </w:sdt>
                  </w:p>
                </w:sdtContent>
              </w:sdt>
            </w:tc>
          </w:tr>
        </w:sdtContent>
      </w:sdt>
    </w:tbl>
    <w:sdt>
      <w:sdtPr>
        <w:tag w:val="goog_rdk_620"/>
        <w:id w:val="1066228796"/>
      </w:sdtPr>
      <w:sdtContent>
        <w:p w14:paraId="5C9CDFD6" w14:textId="77777777" w:rsidR="00B85ED1" w:rsidRPr="00952855" w:rsidRDefault="00B85ED1" w:rsidP="00B85ED1">
          <w:pPr>
            <w:spacing w:line="276" w:lineRule="auto"/>
            <w:jc w:val="both"/>
            <w:rPr>
              <w:rFonts w:ascii="Arial" w:eastAsia="Arial" w:hAnsi="Arial" w:cs="Arial"/>
              <w:sz w:val="21"/>
              <w:szCs w:val="21"/>
            </w:rPr>
          </w:pPr>
          <w:r>
            <w:rPr>
              <w:rFonts w:ascii="Arial" w:eastAsia="Arial" w:hAnsi="Arial" w:cs="Arial"/>
              <w:i/>
              <w:sz w:val="21"/>
              <w:szCs w:val="21"/>
            </w:rPr>
            <w:t>Prospective All</w:t>
          </w:r>
          <w:r>
            <w:rPr>
              <w:rFonts w:ascii="Arial" w:eastAsia="Arial" w:hAnsi="Arial" w:cs="Arial"/>
              <w:sz w:val="21"/>
              <w:szCs w:val="21"/>
            </w:rPr>
            <w:t xml:space="preserve"> means all culture positive clinical samples were prospectively included in the study. </w:t>
          </w:r>
          <w:r>
            <w:rPr>
              <w:rFonts w:ascii="Arial" w:eastAsia="Arial" w:hAnsi="Arial" w:cs="Arial"/>
              <w:i/>
              <w:sz w:val="21"/>
              <w:szCs w:val="21"/>
            </w:rPr>
            <w:t>Prospective Enriched R</w:t>
          </w:r>
          <w:r>
            <w:rPr>
              <w:rFonts w:ascii="Arial" w:eastAsia="Arial" w:hAnsi="Arial" w:cs="Arial"/>
              <w:sz w:val="21"/>
              <w:szCs w:val="21"/>
            </w:rPr>
            <w:t xml:space="preserve"> means samples were prospectively collected, but selection for inclusion in the project was </w:t>
          </w:r>
          <w:proofErr w:type="spellStart"/>
          <w:r>
            <w:rPr>
              <w:rFonts w:ascii="Arial" w:eastAsia="Arial" w:hAnsi="Arial" w:cs="Arial"/>
              <w:sz w:val="21"/>
              <w:szCs w:val="21"/>
            </w:rPr>
            <w:t>biassed</w:t>
          </w:r>
          <w:proofErr w:type="spellEnd"/>
          <w:r>
            <w:rPr>
              <w:rFonts w:ascii="Arial" w:eastAsia="Arial" w:hAnsi="Arial" w:cs="Arial"/>
              <w:sz w:val="21"/>
              <w:szCs w:val="21"/>
            </w:rPr>
            <w:t xml:space="preserve"> towards resistant samples. </w:t>
          </w:r>
          <w:r>
            <w:rPr>
              <w:rFonts w:ascii="Arial" w:eastAsia="Arial" w:hAnsi="Arial" w:cs="Arial"/>
              <w:i/>
              <w:sz w:val="21"/>
              <w:szCs w:val="21"/>
            </w:rPr>
            <w:t>Freezer All</w:t>
          </w:r>
          <w:r>
            <w:rPr>
              <w:rFonts w:ascii="Arial" w:eastAsia="Arial" w:hAnsi="Arial" w:cs="Arial"/>
              <w:sz w:val="21"/>
              <w:szCs w:val="21"/>
            </w:rPr>
            <w:t xml:space="preserve"> means retrospective samples were included in the study. </w:t>
          </w:r>
          <w:r>
            <w:rPr>
              <w:rFonts w:ascii="Arial" w:eastAsia="Arial" w:hAnsi="Arial" w:cs="Arial"/>
              <w:i/>
              <w:sz w:val="21"/>
              <w:szCs w:val="21"/>
            </w:rPr>
            <w:t>Freezer enriched R</w:t>
          </w:r>
          <w:r>
            <w:rPr>
              <w:rFonts w:ascii="Arial" w:eastAsia="Arial" w:hAnsi="Arial" w:cs="Arial"/>
              <w:sz w:val="21"/>
              <w:szCs w:val="21"/>
            </w:rPr>
            <w:t xml:space="preserve"> means retrospective samples were selected with a bias towards resistant samples. </w:t>
          </w:r>
          <w:r>
            <w:rPr>
              <w:rFonts w:ascii="Arial" w:eastAsia="Arial" w:hAnsi="Arial" w:cs="Arial"/>
              <w:i/>
              <w:sz w:val="21"/>
              <w:szCs w:val="21"/>
            </w:rPr>
            <w:t>All NRD R</w:t>
          </w:r>
          <w:r>
            <w:rPr>
              <w:rFonts w:ascii="Arial" w:eastAsia="Arial" w:hAnsi="Arial" w:cs="Arial"/>
              <w:sz w:val="21"/>
              <w:szCs w:val="21"/>
            </w:rPr>
            <w:t xml:space="preserve"> means all isolates which were resistant to any of the New and Repurposed Drugs (bedaquiline, clofazimine, delamanid, linezolid) were included. It is possible for a centre to say “yes” for multiple categories, for example if over the period of the project they switched from including all resistant prospective samples to simply including all (resistant or not).</w:t>
          </w:r>
          <w:sdt>
            <w:sdtPr>
              <w:tag w:val="goog_rdk_619"/>
              <w:id w:val="-1473045712"/>
            </w:sdtPr>
            <w:sdtContent/>
          </w:sdt>
        </w:p>
      </w:sdtContent>
    </w:sdt>
    <w:p w14:paraId="0944013E" w14:textId="77777777" w:rsidR="00B85ED1" w:rsidRDefault="00B85ED1" w:rsidP="00B85ED1">
      <w:pPr>
        <w:spacing w:line="276" w:lineRule="auto"/>
        <w:jc w:val="both"/>
      </w:pPr>
    </w:p>
    <w:p w14:paraId="10F05B9A" w14:textId="77777777" w:rsidR="00B85ED1" w:rsidRDefault="00B85ED1" w:rsidP="00B85ED1">
      <w:pPr>
        <w:spacing w:line="276" w:lineRule="auto"/>
        <w:jc w:val="both"/>
      </w:pPr>
    </w:p>
    <w:p w14:paraId="6FF6DFA2" w14:textId="44AE1B38" w:rsidR="00B85ED1" w:rsidRDefault="00B85ED1" w:rsidP="00B85ED1">
      <w:pPr>
        <w:spacing w:line="276" w:lineRule="auto"/>
        <w:jc w:val="both"/>
      </w:pPr>
    </w:p>
    <w:p w14:paraId="66571E57" w14:textId="77777777" w:rsidR="00F750E6" w:rsidRDefault="00F750E6" w:rsidP="00B85ED1">
      <w:pPr>
        <w:spacing w:line="276" w:lineRule="auto"/>
        <w:jc w:val="both"/>
      </w:pPr>
    </w:p>
    <w:p w14:paraId="6CEE4EFF" w14:textId="77777777" w:rsidR="00B85ED1" w:rsidRDefault="00B85ED1" w:rsidP="00B85ED1">
      <w:pPr>
        <w:spacing w:line="276" w:lineRule="auto"/>
        <w:jc w:val="both"/>
      </w:pPr>
    </w:p>
    <w:p w14:paraId="0D59844D" w14:textId="2DA0F151" w:rsidR="00B85ED1" w:rsidRDefault="00B85ED1" w:rsidP="00B85ED1">
      <w:pPr>
        <w:spacing w:line="276" w:lineRule="auto"/>
        <w:jc w:val="both"/>
      </w:pPr>
      <w:bookmarkStart w:id="6" w:name="_Hlk109142694"/>
      <w:r>
        <w:rPr>
          <w:rFonts w:ascii="Arial" w:eastAsia="Arial" w:hAnsi="Arial" w:cs="Arial"/>
          <w:b/>
        </w:rPr>
        <w:t xml:space="preserve">Table </w:t>
      </w:r>
      <w:r w:rsidR="00B8792A">
        <w:rPr>
          <w:rFonts w:ascii="Arial" w:eastAsia="Arial" w:hAnsi="Arial" w:cs="Arial"/>
          <w:b/>
        </w:rPr>
        <w:t>C</w:t>
      </w:r>
      <w:r>
        <w:rPr>
          <w:rFonts w:ascii="Arial" w:eastAsia="Arial" w:hAnsi="Arial" w:cs="Arial"/>
          <w:b/>
        </w:rPr>
        <w:t>: Epidemiological cut-off values (ECOFFs) used to binarize MIC measurements into resistant and susceptible.</w:t>
      </w:r>
    </w:p>
    <w:bookmarkEnd w:id="6"/>
    <w:p w14:paraId="3E353499" w14:textId="77777777" w:rsidR="00B85ED1" w:rsidRDefault="00B85ED1" w:rsidP="00B85ED1">
      <w:pPr>
        <w:spacing w:line="276" w:lineRule="auto"/>
        <w:jc w:val="both"/>
      </w:pPr>
    </w:p>
    <w:tbl>
      <w:tblPr>
        <w:tblStyle w:val="a6"/>
        <w:tblW w:w="3870" w:type="dxa"/>
        <w:jc w:val="center"/>
        <w:tblLayout w:type="fixed"/>
        <w:tblLook w:val="0600" w:firstRow="0" w:lastRow="0" w:firstColumn="0" w:lastColumn="0" w:noHBand="1" w:noVBand="1"/>
      </w:tblPr>
      <w:tblGrid>
        <w:gridCol w:w="2385"/>
        <w:gridCol w:w="1485"/>
      </w:tblGrid>
      <w:tr w:rsidR="00B85ED1" w14:paraId="4C27335D" w14:textId="77777777" w:rsidTr="00775F70">
        <w:trPr>
          <w:trHeight w:val="315"/>
          <w:jc w:val="center"/>
        </w:trPr>
        <w:tc>
          <w:tcPr>
            <w:tcW w:w="2385" w:type="dxa"/>
            <w:tcBorders>
              <w:top w:val="single" w:sz="8" w:space="0" w:color="7F7F7F"/>
              <w:left w:val="nil"/>
              <w:bottom w:val="single" w:sz="8" w:space="0" w:color="7F7F7F"/>
              <w:right w:val="nil"/>
            </w:tcBorders>
          </w:tcPr>
          <w:p w14:paraId="1A2F9505" w14:textId="77777777" w:rsidR="00B85ED1" w:rsidRDefault="00B85ED1" w:rsidP="00775F70">
            <w:pPr>
              <w:jc w:val="center"/>
            </w:pPr>
            <w:r>
              <w:rPr>
                <w:rFonts w:ascii="Arial" w:eastAsia="Arial" w:hAnsi="Arial" w:cs="Arial"/>
                <w:b/>
              </w:rPr>
              <w:t>DRUG</w:t>
            </w:r>
          </w:p>
        </w:tc>
        <w:tc>
          <w:tcPr>
            <w:tcW w:w="1485" w:type="dxa"/>
            <w:tcBorders>
              <w:top w:val="single" w:sz="8" w:space="0" w:color="7F7F7F"/>
              <w:left w:val="nil"/>
              <w:bottom w:val="single" w:sz="8" w:space="0" w:color="7F7F7F"/>
              <w:right w:val="nil"/>
            </w:tcBorders>
          </w:tcPr>
          <w:p w14:paraId="2E74A693" w14:textId="77777777" w:rsidR="00B85ED1" w:rsidRDefault="00B85ED1" w:rsidP="00775F70">
            <w:pPr>
              <w:jc w:val="center"/>
            </w:pPr>
            <w:r>
              <w:rPr>
                <w:rFonts w:ascii="Arial" w:eastAsia="Arial" w:hAnsi="Arial" w:cs="Arial"/>
                <w:b/>
              </w:rPr>
              <w:t>ECOFF</w:t>
            </w:r>
          </w:p>
        </w:tc>
      </w:tr>
      <w:tr w:rsidR="00B85ED1" w14:paraId="7D58D2F6" w14:textId="77777777" w:rsidTr="00775F70">
        <w:trPr>
          <w:trHeight w:val="315"/>
          <w:jc w:val="center"/>
        </w:trPr>
        <w:tc>
          <w:tcPr>
            <w:tcW w:w="2385" w:type="dxa"/>
            <w:tcBorders>
              <w:top w:val="single" w:sz="8" w:space="0" w:color="7F7F7F"/>
              <w:left w:val="nil"/>
              <w:bottom w:val="nil"/>
              <w:right w:val="nil"/>
            </w:tcBorders>
          </w:tcPr>
          <w:p w14:paraId="16EA4816" w14:textId="77777777" w:rsidR="00B85ED1" w:rsidRDefault="00B85ED1" w:rsidP="00775F70">
            <w:pPr>
              <w:jc w:val="center"/>
            </w:pPr>
            <w:r>
              <w:rPr>
                <w:rFonts w:ascii="Arial" w:eastAsia="Arial" w:hAnsi="Arial" w:cs="Arial"/>
              </w:rPr>
              <w:t>Isoniazid</w:t>
            </w:r>
          </w:p>
        </w:tc>
        <w:tc>
          <w:tcPr>
            <w:tcW w:w="1485" w:type="dxa"/>
            <w:tcBorders>
              <w:top w:val="single" w:sz="8" w:space="0" w:color="7F7F7F"/>
              <w:left w:val="nil"/>
              <w:bottom w:val="nil"/>
              <w:right w:val="nil"/>
            </w:tcBorders>
          </w:tcPr>
          <w:p w14:paraId="34DC2A8A" w14:textId="77777777" w:rsidR="00B85ED1" w:rsidRDefault="00B85ED1" w:rsidP="00775F70">
            <w:pPr>
              <w:jc w:val="center"/>
            </w:pPr>
            <w:r>
              <w:rPr>
                <w:rFonts w:ascii="Arial" w:eastAsia="Arial" w:hAnsi="Arial" w:cs="Arial"/>
              </w:rPr>
              <w:t>0.1</w:t>
            </w:r>
          </w:p>
        </w:tc>
      </w:tr>
      <w:tr w:rsidR="00B85ED1" w14:paraId="7AD7141C" w14:textId="77777777" w:rsidTr="00775F70">
        <w:trPr>
          <w:trHeight w:val="315"/>
          <w:jc w:val="center"/>
        </w:trPr>
        <w:tc>
          <w:tcPr>
            <w:tcW w:w="2385" w:type="dxa"/>
            <w:tcBorders>
              <w:top w:val="nil"/>
              <w:left w:val="nil"/>
              <w:bottom w:val="single" w:sz="8" w:space="0" w:color="7F7F7F"/>
              <w:right w:val="nil"/>
            </w:tcBorders>
          </w:tcPr>
          <w:p w14:paraId="53A2179C" w14:textId="77777777" w:rsidR="00B85ED1" w:rsidRDefault="00B85ED1" w:rsidP="00775F70">
            <w:pPr>
              <w:jc w:val="center"/>
            </w:pPr>
            <w:r>
              <w:rPr>
                <w:rFonts w:ascii="Arial" w:eastAsia="Arial" w:hAnsi="Arial" w:cs="Arial"/>
              </w:rPr>
              <w:t>Rifampicin</w:t>
            </w:r>
          </w:p>
          <w:p w14:paraId="0C709969" w14:textId="77777777" w:rsidR="00B85ED1" w:rsidRDefault="00B85ED1" w:rsidP="00775F70">
            <w:pPr>
              <w:jc w:val="center"/>
            </w:pPr>
            <w:r>
              <w:rPr>
                <w:rFonts w:ascii="Arial" w:eastAsia="Arial" w:hAnsi="Arial" w:cs="Arial"/>
              </w:rPr>
              <w:t>Rifabutin</w:t>
            </w:r>
          </w:p>
          <w:p w14:paraId="56BA0D89" w14:textId="77777777" w:rsidR="00B85ED1" w:rsidRDefault="00B85ED1" w:rsidP="00775F70">
            <w:pPr>
              <w:jc w:val="center"/>
            </w:pPr>
            <w:r>
              <w:rPr>
                <w:rFonts w:ascii="Arial" w:eastAsia="Arial" w:hAnsi="Arial" w:cs="Arial"/>
              </w:rPr>
              <w:t>Ethambutol</w:t>
            </w:r>
          </w:p>
          <w:p w14:paraId="3AA62A0B" w14:textId="77777777" w:rsidR="00B85ED1" w:rsidRDefault="00B85ED1" w:rsidP="00775F70">
            <w:pPr>
              <w:jc w:val="center"/>
            </w:pPr>
            <w:r>
              <w:rPr>
                <w:rFonts w:ascii="Arial" w:eastAsia="Arial" w:hAnsi="Arial" w:cs="Arial"/>
              </w:rPr>
              <w:t>Ethionamide</w:t>
            </w:r>
          </w:p>
          <w:p w14:paraId="13A7C9B5" w14:textId="77777777" w:rsidR="00B85ED1" w:rsidRDefault="00B85ED1" w:rsidP="00775F70">
            <w:pPr>
              <w:jc w:val="center"/>
            </w:pPr>
            <w:r>
              <w:rPr>
                <w:rFonts w:ascii="Arial" w:eastAsia="Arial" w:hAnsi="Arial" w:cs="Arial"/>
              </w:rPr>
              <w:t>Levofloxacin</w:t>
            </w:r>
          </w:p>
          <w:p w14:paraId="26F1D2D6" w14:textId="77777777" w:rsidR="00B85ED1" w:rsidRDefault="00B85ED1" w:rsidP="00775F70">
            <w:pPr>
              <w:jc w:val="center"/>
            </w:pPr>
            <w:r>
              <w:rPr>
                <w:rFonts w:ascii="Arial" w:eastAsia="Arial" w:hAnsi="Arial" w:cs="Arial"/>
              </w:rPr>
              <w:t>Moxifloxacin</w:t>
            </w:r>
          </w:p>
          <w:p w14:paraId="26322A6B" w14:textId="77777777" w:rsidR="00B85ED1" w:rsidRDefault="00B85ED1" w:rsidP="00775F70">
            <w:pPr>
              <w:jc w:val="center"/>
            </w:pPr>
            <w:r>
              <w:rPr>
                <w:rFonts w:ascii="Arial" w:eastAsia="Arial" w:hAnsi="Arial" w:cs="Arial"/>
              </w:rPr>
              <w:lastRenderedPageBreak/>
              <w:t>Amikacin</w:t>
            </w:r>
          </w:p>
          <w:p w14:paraId="6D921A11" w14:textId="77777777" w:rsidR="00B85ED1" w:rsidRDefault="00B85ED1" w:rsidP="00775F70">
            <w:pPr>
              <w:jc w:val="center"/>
            </w:pPr>
            <w:r>
              <w:rPr>
                <w:rFonts w:ascii="Arial" w:eastAsia="Arial" w:hAnsi="Arial" w:cs="Arial"/>
              </w:rPr>
              <w:t>Kanamycin</w:t>
            </w:r>
          </w:p>
          <w:p w14:paraId="18FEFE28" w14:textId="77777777" w:rsidR="00B85ED1" w:rsidRDefault="00B85ED1" w:rsidP="00775F70">
            <w:pPr>
              <w:jc w:val="center"/>
            </w:pPr>
            <w:r>
              <w:rPr>
                <w:rFonts w:ascii="Arial" w:eastAsia="Arial" w:hAnsi="Arial" w:cs="Arial"/>
              </w:rPr>
              <w:t>Bedaquiline</w:t>
            </w:r>
          </w:p>
          <w:p w14:paraId="0969014D" w14:textId="77777777" w:rsidR="00B85ED1" w:rsidRDefault="00B85ED1" w:rsidP="00775F70">
            <w:pPr>
              <w:jc w:val="center"/>
            </w:pPr>
            <w:r>
              <w:rPr>
                <w:rFonts w:ascii="Arial" w:eastAsia="Arial" w:hAnsi="Arial" w:cs="Arial"/>
              </w:rPr>
              <w:t>Clofazimine</w:t>
            </w:r>
          </w:p>
          <w:p w14:paraId="1C63A65D" w14:textId="77777777" w:rsidR="00B85ED1" w:rsidRDefault="00B85ED1" w:rsidP="00775F70">
            <w:pPr>
              <w:jc w:val="center"/>
            </w:pPr>
            <w:r>
              <w:rPr>
                <w:rFonts w:ascii="Arial" w:eastAsia="Arial" w:hAnsi="Arial" w:cs="Arial"/>
              </w:rPr>
              <w:t>Delamanid</w:t>
            </w:r>
          </w:p>
          <w:p w14:paraId="35F20AE3" w14:textId="77777777" w:rsidR="00B85ED1" w:rsidRDefault="00B85ED1" w:rsidP="00775F70">
            <w:pPr>
              <w:jc w:val="center"/>
            </w:pPr>
            <w:r>
              <w:rPr>
                <w:rFonts w:ascii="Arial" w:eastAsia="Arial" w:hAnsi="Arial" w:cs="Arial"/>
              </w:rPr>
              <w:t>Linezolid</w:t>
            </w:r>
          </w:p>
        </w:tc>
        <w:tc>
          <w:tcPr>
            <w:tcW w:w="1485" w:type="dxa"/>
            <w:tcBorders>
              <w:top w:val="nil"/>
              <w:left w:val="nil"/>
              <w:bottom w:val="single" w:sz="8" w:space="0" w:color="7F7F7F"/>
              <w:right w:val="nil"/>
            </w:tcBorders>
          </w:tcPr>
          <w:p w14:paraId="21987CC9" w14:textId="77777777" w:rsidR="00B85ED1" w:rsidRDefault="00B85ED1" w:rsidP="00775F70">
            <w:pPr>
              <w:jc w:val="center"/>
            </w:pPr>
            <w:r>
              <w:rPr>
                <w:rFonts w:ascii="Arial" w:eastAsia="Arial" w:hAnsi="Arial" w:cs="Arial"/>
              </w:rPr>
              <w:lastRenderedPageBreak/>
              <w:t>0.5</w:t>
            </w:r>
          </w:p>
          <w:p w14:paraId="71F7E815" w14:textId="77777777" w:rsidR="00B85ED1" w:rsidRDefault="00B85ED1" w:rsidP="00775F70">
            <w:pPr>
              <w:jc w:val="center"/>
            </w:pPr>
            <w:r>
              <w:rPr>
                <w:rFonts w:ascii="Arial" w:eastAsia="Arial" w:hAnsi="Arial" w:cs="Arial"/>
              </w:rPr>
              <w:t>0.12</w:t>
            </w:r>
          </w:p>
          <w:p w14:paraId="4E8F6F41" w14:textId="77777777" w:rsidR="00B85ED1" w:rsidRDefault="00B85ED1" w:rsidP="00775F70">
            <w:pPr>
              <w:jc w:val="center"/>
            </w:pPr>
            <w:r>
              <w:rPr>
                <w:rFonts w:ascii="Arial" w:eastAsia="Arial" w:hAnsi="Arial" w:cs="Arial"/>
              </w:rPr>
              <w:t>4</w:t>
            </w:r>
          </w:p>
          <w:p w14:paraId="6FABF3BE" w14:textId="77777777" w:rsidR="00B85ED1" w:rsidRDefault="00B85ED1" w:rsidP="00775F70">
            <w:pPr>
              <w:jc w:val="center"/>
            </w:pPr>
            <w:r>
              <w:rPr>
                <w:rFonts w:ascii="Arial" w:eastAsia="Arial" w:hAnsi="Arial" w:cs="Arial"/>
              </w:rPr>
              <w:t>4</w:t>
            </w:r>
          </w:p>
          <w:p w14:paraId="32B2A5C7" w14:textId="77777777" w:rsidR="00B85ED1" w:rsidRDefault="00B85ED1" w:rsidP="00775F70">
            <w:pPr>
              <w:jc w:val="center"/>
            </w:pPr>
            <w:r>
              <w:rPr>
                <w:rFonts w:ascii="Arial" w:eastAsia="Arial" w:hAnsi="Arial" w:cs="Arial"/>
              </w:rPr>
              <w:t>1</w:t>
            </w:r>
          </w:p>
          <w:p w14:paraId="0A8E908C" w14:textId="77777777" w:rsidR="00B85ED1" w:rsidRDefault="00B85ED1" w:rsidP="00775F70">
            <w:pPr>
              <w:jc w:val="center"/>
            </w:pPr>
            <w:r>
              <w:rPr>
                <w:rFonts w:ascii="Arial" w:eastAsia="Arial" w:hAnsi="Arial" w:cs="Arial"/>
              </w:rPr>
              <w:t>1</w:t>
            </w:r>
          </w:p>
          <w:p w14:paraId="1A4C08C1" w14:textId="77777777" w:rsidR="00B85ED1" w:rsidRDefault="00B85ED1" w:rsidP="00775F70">
            <w:pPr>
              <w:jc w:val="center"/>
            </w:pPr>
            <w:r>
              <w:rPr>
                <w:rFonts w:ascii="Arial" w:eastAsia="Arial" w:hAnsi="Arial" w:cs="Arial"/>
              </w:rPr>
              <w:lastRenderedPageBreak/>
              <w:t>1</w:t>
            </w:r>
          </w:p>
          <w:p w14:paraId="71F888EF" w14:textId="77777777" w:rsidR="00B85ED1" w:rsidRDefault="00B85ED1" w:rsidP="00775F70">
            <w:pPr>
              <w:jc w:val="center"/>
            </w:pPr>
            <w:r>
              <w:rPr>
                <w:rFonts w:ascii="Arial" w:eastAsia="Arial" w:hAnsi="Arial" w:cs="Arial"/>
              </w:rPr>
              <w:t>4</w:t>
            </w:r>
          </w:p>
          <w:p w14:paraId="66AA3B33" w14:textId="77777777" w:rsidR="00B85ED1" w:rsidRDefault="00B85ED1" w:rsidP="00775F70">
            <w:pPr>
              <w:jc w:val="center"/>
            </w:pPr>
            <w:r>
              <w:rPr>
                <w:rFonts w:ascii="Arial" w:eastAsia="Arial" w:hAnsi="Arial" w:cs="Arial"/>
              </w:rPr>
              <w:t>0.25</w:t>
            </w:r>
          </w:p>
          <w:p w14:paraId="2BADEF77" w14:textId="77777777" w:rsidR="00B85ED1" w:rsidRDefault="00B85ED1" w:rsidP="00775F70">
            <w:pPr>
              <w:jc w:val="center"/>
            </w:pPr>
            <w:r>
              <w:rPr>
                <w:rFonts w:ascii="Arial" w:eastAsia="Arial" w:hAnsi="Arial" w:cs="Arial"/>
              </w:rPr>
              <w:t>0.25</w:t>
            </w:r>
          </w:p>
          <w:p w14:paraId="4AC87D33" w14:textId="77777777" w:rsidR="00B85ED1" w:rsidRDefault="00B85ED1" w:rsidP="00775F70">
            <w:pPr>
              <w:jc w:val="center"/>
            </w:pPr>
            <w:r>
              <w:rPr>
                <w:rFonts w:ascii="Arial" w:eastAsia="Arial" w:hAnsi="Arial" w:cs="Arial"/>
              </w:rPr>
              <w:t>0.12</w:t>
            </w:r>
          </w:p>
          <w:p w14:paraId="0877E69F" w14:textId="77777777" w:rsidR="00B85ED1" w:rsidRDefault="00B85ED1" w:rsidP="00775F70">
            <w:pPr>
              <w:jc w:val="center"/>
            </w:pPr>
            <w:r>
              <w:rPr>
                <w:rFonts w:ascii="Arial" w:eastAsia="Arial" w:hAnsi="Arial" w:cs="Arial"/>
              </w:rPr>
              <w:t>1</w:t>
            </w:r>
          </w:p>
        </w:tc>
      </w:tr>
    </w:tbl>
    <w:p w14:paraId="282B78C6" w14:textId="3BA52FB2" w:rsidR="00B85ED1" w:rsidRDefault="00B85ED1" w:rsidP="00B85ED1">
      <w:pPr>
        <w:spacing w:line="276" w:lineRule="auto"/>
        <w:jc w:val="both"/>
      </w:pPr>
      <w:r>
        <w:rPr>
          <w:rFonts w:ascii="Arial" w:eastAsia="Arial" w:hAnsi="Arial" w:cs="Arial"/>
          <w:sz w:val="21"/>
          <w:szCs w:val="21"/>
        </w:rPr>
        <w:lastRenderedPageBreak/>
        <w:t>Isolates with an MIC above the cut-off are considered resistant and those at or below the cut-off as susceptible [</w:t>
      </w:r>
      <w:r w:rsidR="009C5699">
        <w:rPr>
          <w:rFonts w:ascii="Arial" w:eastAsia="Arial" w:hAnsi="Arial" w:cs="Arial"/>
          <w:sz w:val="21"/>
          <w:szCs w:val="21"/>
        </w:rPr>
        <w:t>4</w:t>
      </w:r>
      <w:r>
        <w:rPr>
          <w:rFonts w:ascii="Arial" w:eastAsia="Arial" w:hAnsi="Arial" w:cs="Arial"/>
          <w:sz w:val="21"/>
          <w:szCs w:val="21"/>
        </w:rPr>
        <w:t xml:space="preserve">]. </w:t>
      </w:r>
    </w:p>
    <w:p w14:paraId="26C50E7C" w14:textId="77777777" w:rsidR="00B85ED1" w:rsidRDefault="00B85ED1" w:rsidP="00B85ED1">
      <w:pPr>
        <w:spacing w:line="276" w:lineRule="auto"/>
        <w:jc w:val="both"/>
      </w:pPr>
    </w:p>
    <w:p w14:paraId="70C97A9E" w14:textId="77777777" w:rsidR="00B85ED1" w:rsidRDefault="00B85ED1" w:rsidP="00B85ED1">
      <w:pPr>
        <w:spacing w:line="276" w:lineRule="auto"/>
        <w:jc w:val="both"/>
      </w:pPr>
    </w:p>
    <w:p w14:paraId="7C71FBDA" w14:textId="77777777" w:rsidR="00B85ED1" w:rsidRDefault="00B85ED1" w:rsidP="00B85ED1">
      <w:pPr>
        <w:spacing w:line="276" w:lineRule="auto"/>
        <w:jc w:val="both"/>
      </w:pPr>
    </w:p>
    <w:p w14:paraId="1C5495E5" w14:textId="77777777" w:rsidR="00B85ED1" w:rsidRDefault="00B85ED1" w:rsidP="00B85ED1">
      <w:pPr>
        <w:spacing w:line="480" w:lineRule="auto"/>
        <w:jc w:val="both"/>
        <w:rPr>
          <w:b/>
        </w:rPr>
      </w:pPr>
    </w:p>
    <w:p w14:paraId="7407412A" w14:textId="77777777" w:rsidR="00B85ED1" w:rsidRDefault="00B85ED1" w:rsidP="00B85ED1">
      <w:pPr>
        <w:spacing w:line="480" w:lineRule="auto"/>
        <w:jc w:val="both"/>
        <w:rPr>
          <w:b/>
        </w:rPr>
      </w:pPr>
    </w:p>
    <w:p w14:paraId="555BD354" w14:textId="2EFF18F9" w:rsidR="00B85ED1" w:rsidRDefault="00B85ED1" w:rsidP="00B85ED1">
      <w:pPr>
        <w:shd w:val="clear" w:color="auto" w:fill="FFFFFF"/>
        <w:spacing w:line="276" w:lineRule="auto"/>
        <w:jc w:val="both"/>
        <w:rPr>
          <w:rFonts w:ascii="Arial" w:eastAsia="Arial" w:hAnsi="Arial" w:cs="Arial"/>
          <w:b/>
        </w:rPr>
      </w:pPr>
      <w:bookmarkStart w:id="7" w:name="_Hlk109142706"/>
      <w:r>
        <w:rPr>
          <w:rFonts w:ascii="Arial" w:eastAsia="Arial" w:hAnsi="Arial" w:cs="Arial"/>
          <w:b/>
        </w:rPr>
        <w:t xml:space="preserve">Table </w:t>
      </w:r>
      <w:r w:rsidR="00B8792A">
        <w:rPr>
          <w:rFonts w:ascii="Arial" w:eastAsia="Arial" w:hAnsi="Arial" w:cs="Arial"/>
          <w:b/>
        </w:rPr>
        <w:t>D</w:t>
      </w:r>
      <w:r>
        <w:rPr>
          <w:rFonts w:ascii="Arial" w:eastAsia="Arial" w:hAnsi="Arial" w:cs="Arial"/>
          <w:b/>
        </w:rPr>
        <w:t>: Lineages –v- geographical location of origin/contribution for CRyPTIC isolates</w:t>
      </w:r>
    </w:p>
    <w:bookmarkEnd w:id="7"/>
    <w:tbl>
      <w:tblPr>
        <w:tblStyle w:val="a7"/>
        <w:tblW w:w="7631" w:type="dxa"/>
        <w:jc w:val="center"/>
        <w:tblBorders>
          <w:top w:val="single" w:sz="4" w:space="0" w:color="7F7F7F"/>
          <w:left w:val="single" w:sz="4" w:space="0" w:color="000000"/>
          <w:bottom w:val="single" w:sz="4" w:space="0" w:color="7F7F7F"/>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716"/>
        <w:gridCol w:w="977"/>
        <w:gridCol w:w="895"/>
        <w:gridCol w:w="766"/>
        <w:gridCol w:w="863"/>
        <w:gridCol w:w="863"/>
        <w:gridCol w:w="628"/>
        <w:gridCol w:w="923"/>
      </w:tblGrid>
      <w:tr w:rsidR="00B85ED1" w14:paraId="6A3AD0EE" w14:textId="77777777" w:rsidTr="00775F70">
        <w:trPr>
          <w:cnfStyle w:val="100000000000" w:firstRow="1" w:lastRow="0" w:firstColumn="0" w:lastColumn="0" w:oddVBand="0" w:evenVBand="0" w:oddHBand="0" w:evenHBand="0" w:firstRowFirstColumn="0" w:firstRowLastColumn="0" w:lastRowFirstColumn="0" w:lastRowLastColumn="0"/>
          <w:trHeight w:val="217"/>
          <w:jc w:val="center"/>
        </w:trPr>
        <w:tc>
          <w:tcPr>
            <w:cnfStyle w:val="001000000000" w:firstRow="0" w:lastRow="0" w:firstColumn="1" w:lastColumn="0" w:oddVBand="0" w:evenVBand="0" w:oddHBand="0" w:evenHBand="0" w:firstRowFirstColumn="0" w:firstRowLastColumn="0" w:lastRowFirstColumn="0" w:lastRowLastColumn="0"/>
            <w:tcW w:w="1717" w:type="dxa"/>
            <w:tcBorders>
              <w:top w:val="single" w:sz="4" w:space="0" w:color="000000"/>
              <w:bottom w:val="single" w:sz="4" w:space="0" w:color="000000"/>
              <w:right w:val="single" w:sz="4" w:space="0" w:color="000000"/>
            </w:tcBorders>
            <w:shd w:val="clear" w:color="auto" w:fill="auto"/>
          </w:tcPr>
          <w:p w14:paraId="3EC72D16" w14:textId="77777777" w:rsidR="00B85ED1" w:rsidRDefault="00B85ED1" w:rsidP="00775F70">
            <w:pPr>
              <w:spacing w:line="360" w:lineRule="auto"/>
              <w:rPr>
                <w:rFonts w:ascii="Arial" w:eastAsia="Arial" w:hAnsi="Arial" w:cs="Arial"/>
                <w:color w:val="000000"/>
                <w:sz w:val="20"/>
                <w:szCs w:val="20"/>
              </w:rPr>
            </w:pPr>
          </w:p>
        </w:tc>
        <w:tc>
          <w:tcPr>
            <w:tcW w:w="977" w:type="dxa"/>
            <w:tcBorders>
              <w:top w:val="single" w:sz="4" w:space="0" w:color="000000"/>
              <w:left w:val="single" w:sz="4" w:space="0" w:color="000000"/>
              <w:bottom w:val="single" w:sz="4" w:space="0" w:color="000000"/>
            </w:tcBorders>
            <w:shd w:val="clear" w:color="auto" w:fill="auto"/>
          </w:tcPr>
          <w:p w14:paraId="7A196A39" w14:textId="77777777" w:rsidR="00B85ED1" w:rsidRDefault="00B85ED1" w:rsidP="00775F70">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eastAsia="Arial" w:hAnsi="Arial" w:cs="Arial"/>
                <w:color w:val="000000"/>
                <w:sz w:val="20"/>
                <w:szCs w:val="20"/>
              </w:rPr>
            </w:pPr>
            <w:r>
              <w:rPr>
                <w:rFonts w:ascii="Arial" w:eastAsia="Arial" w:hAnsi="Arial" w:cs="Arial"/>
                <w:color w:val="000000"/>
                <w:sz w:val="20"/>
                <w:szCs w:val="20"/>
              </w:rPr>
              <w:t>Animal/other</w:t>
            </w:r>
          </w:p>
        </w:tc>
        <w:tc>
          <w:tcPr>
            <w:tcW w:w="895" w:type="dxa"/>
            <w:tcBorders>
              <w:top w:val="single" w:sz="4" w:space="0" w:color="000000"/>
              <w:bottom w:val="single" w:sz="4" w:space="0" w:color="000000"/>
            </w:tcBorders>
            <w:shd w:val="clear" w:color="auto" w:fill="auto"/>
          </w:tcPr>
          <w:p w14:paraId="3C0D069E" w14:textId="77777777" w:rsidR="00B85ED1" w:rsidRDefault="00B85ED1" w:rsidP="00775F70">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eastAsia="Arial" w:hAnsi="Arial" w:cs="Arial"/>
                <w:color w:val="000000"/>
                <w:sz w:val="20"/>
                <w:szCs w:val="20"/>
              </w:rPr>
            </w:pPr>
            <w:r>
              <w:rPr>
                <w:rFonts w:ascii="Arial" w:eastAsia="Arial" w:hAnsi="Arial" w:cs="Arial"/>
                <w:color w:val="000000"/>
                <w:sz w:val="20"/>
                <w:szCs w:val="20"/>
              </w:rPr>
              <w:t>L1</w:t>
            </w:r>
          </w:p>
        </w:tc>
        <w:tc>
          <w:tcPr>
            <w:tcW w:w="766" w:type="dxa"/>
            <w:tcBorders>
              <w:top w:val="single" w:sz="4" w:space="0" w:color="000000"/>
              <w:bottom w:val="single" w:sz="4" w:space="0" w:color="000000"/>
            </w:tcBorders>
            <w:shd w:val="clear" w:color="auto" w:fill="auto"/>
          </w:tcPr>
          <w:p w14:paraId="5AC3A341" w14:textId="77777777" w:rsidR="00B85ED1" w:rsidRDefault="00B85ED1" w:rsidP="00775F70">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eastAsia="Arial" w:hAnsi="Arial" w:cs="Arial"/>
                <w:color w:val="000000"/>
                <w:sz w:val="20"/>
                <w:szCs w:val="20"/>
              </w:rPr>
            </w:pPr>
            <w:r>
              <w:rPr>
                <w:rFonts w:ascii="Arial" w:eastAsia="Arial" w:hAnsi="Arial" w:cs="Arial"/>
                <w:color w:val="000000"/>
                <w:sz w:val="20"/>
                <w:szCs w:val="20"/>
              </w:rPr>
              <w:t>L2</w:t>
            </w:r>
          </w:p>
        </w:tc>
        <w:tc>
          <w:tcPr>
            <w:tcW w:w="863" w:type="dxa"/>
            <w:tcBorders>
              <w:top w:val="single" w:sz="4" w:space="0" w:color="000000"/>
              <w:bottom w:val="single" w:sz="4" w:space="0" w:color="000000"/>
            </w:tcBorders>
            <w:shd w:val="clear" w:color="auto" w:fill="auto"/>
          </w:tcPr>
          <w:p w14:paraId="1E5AD5DF" w14:textId="77777777" w:rsidR="00B85ED1" w:rsidRDefault="00B85ED1" w:rsidP="00775F70">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eastAsia="Arial" w:hAnsi="Arial" w:cs="Arial"/>
                <w:color w:val="000000"/>
                <w:sz w:val="20"/>
                <w:szCs w:val="20"/>
              </w:rPr>
            </w:pPr>
            <w:r>
              <w:rPr>
                <w:rFonts w:ascii="Arial" w:eastAsia="Arial" w:hAnsi="Arial" w:cs="Arial"/>
                <w:color w:val="000000"/>
                <w:sz w:val="20"/>
                <w:szCs w:val="20"/>
              </w:rPr>
              <w:t>L3</w:t>
            </w:r>
          </w:p>
        </w:tc>
        <w:tc>
          <w:tcPr>
            <w:tcW w:w="863" w:type="dxa"/>
            <w:tcBorders>
              <w:top w:val="single" w:sz="4" w:space="0" w:color="000000"/>
              <w:bottom w:val="single" w:sz="4" w:space="0" w:color="000000"/>
            </w:tcBorders>
            <w:shd w:val="clear" w:color="auto" w:fill="auto"/>
          </w:tcPr>
          <w:p w14:paraId="1DCB9D03" w14:textId="77777777" w:rsidR="00B85ED1" w:rsidRDefault="00B85ED1" w:rsidP="00775F70">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eastAsia="Arial" w:hAnsi="Arial" w:cs="Arial"/>
                <w:color w:val="000000"/>
                <w:sz w:val="20"/>
                <w:szCs w:val="20"/>
              </w:rPr>
            </w:pPr>
            <w:r>
              <w:rPr>
                <w:rFonts w:ascii="Arial" w:eastAsia="Arial" w:hAnsi="Arial" w:cs="Arial"/>
                <w:color w:val="000000"/>
                <w:sz w:val="20"/>
                <w:szCs w:val="20"/>
              </w:rPr>
              <w:t>L4</w:t>
            </w:r>
          </w:p>
        </w:tc>
        <w:tc>
          <w:tcPr>
            <w:tcW w:w="628" w:type="dxa"/>
            <w:tcBorders>
              <w:top w:val="single" w:sz="4" w:space="0" w:color="000000"/>
              <w:bottom w:val="single" w:sz="4" w:space="0" w:color="000000"/>
              <w:right w:val="single" w:sz="4" w:space="0" w:color="000000"/>
            </w:tcBorders>
            <w:shd w:val="clear" w:color="auto" w:fill="auto"/>
          </w:tcPr>
          <w:p w14:paraId="27533D21" w14:textId="77777777" w:rsidR="00B85ED1" w:rsidRDefault="00B85ED1" w:rsidP="00775F70">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eastAsia="Arial" w:hAnsi="Arial" w:cs="Arial"/>
                <w:color w:val="000000"/>
                <w:sz w:val="20"/>
                <w:szCs w:val="20"/>
              </w:rPr>
            </w:pPr>
            <w:r>
              <w:rPr>
                <w:rFonts w:ascii="Arial" w:eastAsia="Arial" w:hAnsi="Arial" w:cs="Arial"/>
                <w:color w:val="000000"/>
                <w:sz w:val="20"/>
                <w:szCs w:val="20"/>
              </w:rPr>
              <w:t>L6</w:t>
            </w:r>
          </w:p>
        </w:tc>
        <w:tc>
          <w:tcPr>
            <w:tcW w:w="923" w:type="dxa"/>
            <w:tcBorders>
              <w:top w:val="single" w:sz="4" w:space="0" w:color="000000"/>
              <w:left w:val="single" w:sz="4" w:space="0" w:color="000000"/>
              <w:bottom w:val="single" w:sz="4" w:space="0" w:color="000000"/>
            </w:tcBorders>
            <w:shd w:val="clear" w:color="auto" w:fill="auto"/>
          </w:tcPr>
          <w:p w14:paraId="3F5CE7F1" w14:textId="77777777" w:rsidR="00B85ED1" w:rsidRDefault="00B85ED1" w:rsidP="00775F70">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eastAsia="Arial" w:hAnsi="Arial" w:cs="Arial"/>
                <w:color w:val="000000"/>
                <w:sz w:val="20"/>
                <w:szCs w:val="20"/>
              </w:rPr>
            </w:pPr>
            <w:r>
              <w:rPr>
                <w:rFonts w:ascii="Arial" w:eastAsia="Arial" w:hAnsi="Arial" w:cs="Arial"/>
                <w:color w:val="000000"/>
                <w:sz w:val="20"/>
                <w:szCs w:val="20"/>
              </w:rPr>
              <w:t>Total</w:t>
            </w:r>
          </w:p>
        </w:tc>
      </w:tr>
      <w:tr w:rsidR="00B85ED1" w14:paraId="298924BC" w14:textId="77777777" w:rsidTr="00775F70">
        <w:trPr>
          <w:cnfStyle w:val="000000100000" w:firstRow="0" w:lastRow="0" w:firstColumn="0" w:lastColumn="0" w:oddVBand="0" w:evenVBand="0" w:oddHBand="1" w:evenHBand="0" w:firstRowFirstColumn="0" w:firstRowLastColumn="0" w:lastRowFirstColumn="0" w:lastRowLastColumn="0"/>
          <w:trHeight w:val="236"/>
          <w:jc w:val="center"/>
        </w:trPr>
        <w:tc>
          <w:tcPr>
            <w:cnfStyle w:val="001000000000" w:firstRow="0" w:lastRow="0" w:firstColumn="1" w:lastColumn="0" w:oddVBand="0" w:evenVBand="0" w:oddHBand="0" w:evenHBand="0" w:firstRowFirstColumn="0" w:firstRowLastColumn="0" w:lastRowFirstColumn="0" w:lastRowLastColumn="0"/>
            <w:tcW w:w="1717" w:type="dxa"/>
            <w:tcBorders>
              <w:top w:val="single" w:sz="4" w:space="0" w:color="000000"/>
              <w:right w:val="single" w:sz="4" w:space="0" w:color="000000"/>
            </w:tcBorders>
            <w:shd w:val="clear" w:color="auto" w:fill="auto"/>
          </w:tcPr>
          <w:p w14:paraId="6D6E2621" w14:textId="77777777" w:rsidR="00B85ED1" w:rsidRDefault="00B85ED1" w:rsidP="00775F70">
            <w:pPr>
              <w:spacing w:line="360" w:lineRule="auto"/>
              <w:rPr>
                <w:rFonts w:ascii="Arial" w:eastAsia="Arial" w:hAnsi="Arial" w:cs="Arial"/>
                <w:color w:val="000000"/>
                <w:sz w:val="20"/>
                <w:szCs w:val="20"/>
              </w:rPr>
            </w:pPr>
            <w:r>
              <w:rPr>
                <w:rFonts w:ascii="Arial" w:eastAsia="Arial" w:hAnsi="Arial" w:cs="Arial"/>
                <w:color w:val="000000"/>
                <w:sz w:val="20"/>
                <w:szCs w:val="20"/>
              </w:rPr>
              <w:t>Albania</w:t>
            </w:r>
          </w:p>
        </w:tc>
        <w:tc>
          <w:tcPr>
            <w:tcW w:w="977" w:type="dxa"/>
            <w:tcBorders>
              <w:top w:val="single" w:sz="4" w:space="0" w:color="000000"/>
              <w:left w:val="single" w:sz="4" w:space="0" w:color="000000"/>
            </w:tcBorders>
            <w:shd w:val="clear" w:color="auto" w:fill="auto"/>
          </w:tcPr>
          <w:p w14:paraId="35B9C0DE" w14:textId="77777777" w:rsidR="00B85ED1" w:rsidRDefault="00B85ED1" w:rsidP="00775F70">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color w:val="000000"/>
                <w:sz w:val="20"/>
                <w:szCs w:val="20"/>
              </w:rPr>
            </w:pPr>
            <w:r>
              <w:rPr>
                <w:rFonts w:ascii="Arial" w:eastAsia="Arial" w:hAnsi="Arial" w:cs="Arial"/>
                <w:color w:val="000000"/>
                <w:sz w:val="20"/>
                <w:szCs w:val="20"/>
              </w:rPr>
              <w:t>0</w:t>
            </w:r>
          </w:p>
        </w:tc>
        <w:tc>
          <w:tcPr>
            <w:tcW w:w="895" w:type="dxa"/>
            <w:tcBorders>
              <w:top w:val="single" w:sz="4" w:space="0" w:color="000000"/>
            </w:tcBorders>
            <w:shd w:val="clear" w:color="auto" w:fill="auto"/>
          </w:tcPr>
          <w:p w14:paraId="3228C84F" w14:textId="77777777" w:rsidR="00B85ED1" w:rsidRDefault="00B85ED1" w:rsidP="00775F70">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color w:val="000000"/>
                <w:sz w:val="20"/>
                <w:szCs w:val="20"/>
              </w:rPr>
            </w:pPr>
            <w:r>
              <w:rPr>
                <w:rFonts w:ascii="Arial" w:eastAsia="Arial" w:hAnsi="Arial" w:cs="Arial"/>
                <w:color w:val="000000"/>
                <w:sz w:val="20"/>
                <w:szCs w:val="20"/>
              </w:rPr>
              <w:t>0</w:t>
            </w:r>
          </w:p>
        </w:tc>
        <w:tc>
          <w:tcPr>
            <w:tcW w:w="766" w:type="dxa"/>
            <w:tcBorders>
              <w:top w:val="single" w:sz="4" w:space="0" w:color="000000"/>
            </w:tcBorders>
            <w:shd w:val="clear" w:color="auto" w:fill="auto"/>
          </w:tcPr>
          <w:p w14:paraId="6199595C" w14:textId="77777777" w:rsidR="00B85ED1" w:rsidRDefault="00B85ED1" w:rsidP="00775F70">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color w:val="000000"/>
                <w:sz w:val="20"/>
                <w:szCs w:val="20"/>
              </w:rPr>
            </w:pPr>
            <w:r>
              <w:rPr>
                <w:rFonts w:ascii="Arial" w:eastAsia="Arial" w:hAnsi="Arial" w:cs="Arial"/>
                <w:color w:val="000000"/>
                <w:sz w:val="20"/>
                <w:szCs w:val="20"/>
              </w:rPr>
              <w:t>0</w:t>
            </w:r>
          </w:p>
        </w:tc>
        <w:tc>
          <w:tcPr>
            <w:tcW w:w="863" w:type="dxa"/>
            <w:tcBorders>
              <w:top w:val="single" w:sz="4" w:space="0" w:color="000000"/>
            </w:tcBorders>
            <w:shd w:val="clear" w:color="auto" w:fill="auto"/>
          </w:tcPr>
          <w:p w14:paraId="53061662" w14:textId="77777777" w:rsidR="00B85ED1" w:rsidRDefault="00B85ED1" w:rsidP="00775F70">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color w:val="000000"/>
                <w:sz w:val="20"/>
                <w:szCs w:val="20"/>
              </w:rPr>
            </w:pPr>
            <w:r>
              <w:rPr>
                <w:rFonts w:ascii="Arial" w:eastAsia="Arial" w:hAnsi="Arial" w:cs="Arial"/>
                <w:color w:val="000000"/>
                <w:sz w:val="20"/>
                <w:szCs w:val="20"/>
              </w:rPr>
              <w:t>0</w:t>
            </w:r>
          </w:p>
        </w:tc>
        <w:tc>
          <w:tcPr>
            <w:tcW w:w="863" w:type="dxa"/>
            <w:tcBorders>
              <w:top w:val="single" w:sz="4" w:space="0" w:color="000000"/>
            </w:tcBorders>
            <w:shd w:val="clear" w:color="auto" w:fill="auto"/>
          </w:tcPr>
          <w:p w14:paraId="2B958006" w14:textId="77777777" w:rsidR="00B85ED1" w:rsidRDefault="00B85ED1" w:rsidP="00775F70">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color w:val="000000"/>
                <w:sz w:val="20"/>
                <w:szCs w:val="20"/>
              </w:rPr>
            </w:pPr>
            <w:r>
              <w:rPr>
                <w:rFonts w:ascii="Arial" w:eastAsia="Arial" w:hAnsi="Arial" w:cs="Arial"/>
                <w:color w:val="000000"/>
                <w:sz w:val="20"/>
                <w:szCs w:val="20"/>
              </w:rPr>
              <w:t>7</w:t>
            </w:r>
          </w:p>
        </w:tc>
        <w:tc>
          <w:tcPr>
            <w:tcW w:w="628" w:type="dxa"/>
            <w:tcBorders>
              <w:top w:val="single" w:sz="4" w:space="0" w:color="000000"/>
              <w:right w:val="single" w:sz="4" w:space="0" w:color="000000"/>
            </w:tcBorders>
            <w:shd w:val="clear" w:color="auto" w:fill="auto"/>
          </w:tcPr>
          <w:p w14:paraId="215D3887" w14:textId="77777777" w:rsidR="00B85ED1" w:rsidRDefault="00B85ED1" w:rsidP="00775F70">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color w:val="000000"/>
                <w:sz w:val="20"/>
                <w:szCs w:val="20"/>
              </w:rPr>
            </w:pPr>
            <w:r>
              <w:rPr>
                <w:rFonts w:ascii="Arial" w:eastAsia="Arial" w:hAnsi="Arial" w:cs="Arial"/>
                <w:color w:val="000000"/>
                <w:sz w:val="20"/>
                <w:szCs w:val="20"/>
              </w:rPr>
              <w:t>0</w:t>
            </w:r>
          </w:p>
        </w:tc>
        <w:tc>
          <w:tcPr>
            <w:tcW w:w="923" w:type="dxa"/>
            <w:tcBorders>
              <w:top w:val="single" w:sz="4" w:space="0" w:color="000000"/>
              <w:left w:val="single" w:sz="4" w:space="0" w:color="000000"/>
            </w:tcBorders>
            <w:shd w:val="clear" w:color="auto" w:fill="auto"/>
          </w:tcPr>
          <w:p w14:paraId="104E5E6D" w14:textId="77777777" w:rsidR="00B85ED1" w:rsidRDefault="00B85ED1" w:rsidP="00775F70">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color w:val="000000"/>
                <w:sz w:val="20"/>
                <w:szCs w:val="20"/>
              </w:rPr>
            </w:pPr>
            <w:r>
              <w:rPr>
                <w:rFonts w:ascii="Arial" w:eastAsia="Arial" w:hAnsi="Arial" w:cs="Arial"/>
                <w:color w:val="000000"/>
                <w:sz w:val="20"/>
                <w:szCs w:val="20"/>
              </w:rPr>
              <w:t>7</w:t>
            </w:r>
          </w:p>
        </w:tc>
      </w:tr>
      <w:tr w:rsidR="00B85ED1" w14:paraId="24A81F17" w14:textId="77777777" w:rsidTr="00775F70">
        <w:trPr>
          <w:trHeight w:val="217"/>
          <w:jc w:val="center"/>
        </w:trPr>
        <w:tc>
          <w:tcPr>
            <w:cnfStyle w:val="001000000000" w:firstRow="0" w:lastRow="0" w:firstColumn="1" w:lastColumn="0" w:oddVBand="0" w:evenVBand="0" w:oddHBand="0" w:evenHBand="0" w:firstRowFirstColumn="0" w:firstRowLastColumn="0" w:lastRowFirstColumn="0" w:lastRowLastColumn="0"/>
            <w:tcW w:w="1717" w:type="dxa"/>
            <w:tcBorders>
              <w:right w:val="single" w:sz="4" w:space="0" w:color="000000"/>
            </w:tcBorders>
            <w:shd w:val="clear" w:color="auto" w:fill="auto"/>
          </w:tcPr>
          <w:p w14:paraId="0D530F6D" w14:textId="77777777" w:rsidR="00B85ED1" w:rsidRDefault="00B85ED1" w:rsidP="00775F70">
            <w:pPr>
              <w:spacing w:line="360" w:lineRule="auto"/>
              <w:rPr>
                <w:rFonts w:ascii="Arial" w:eastAsia="Arial" w:hAnsi="Arial" w:cs="Arial"/>
                <w:color w:val="000000"/>
                <w:sz w:val="20"/>
                <w:szCs w:val="20"/>
              </w:rPr>
            </w:pPr>
            <w:r>
              <w:rPr>
                <w:rFonts w:ascii="Arial" w:eastAsia="Arial" w:hAnsi="Arial" w:cs="Arial"/>
                <w:color w:val="000000"/>
                <w:sz w:val="20"/>
                <w:szCs w:val="20"/>
              </w:rPr>
              <w:t>Algeria</w:t>
            </w:r>
          </w:p>
        </w:tc>
        <w:tc>
          <w:tcPr>
            <w:tcW w:w="977" w:type="dxa"/>
            <w:tcBorders>
              <w:left w:val="single" w:sz="4" w:space="0" w:color="000000"/>
            </w:tcBorders>
            <w:shd w:val="clear" w:color="auto" w:fill="auto"/>
          </w:tcPr>
          <w:p w14:paraId="468374E1" w14:textId="77777777" w:rsidR="00B85ED1" w:rsidRDefault="00B85ED1" w:rsidP="00775F70">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sz w:val="20"/>
                <w:szCs w:val="20"/>
              </w:rPr>
            </w:pPr>
            <w:r>
              <w:rPr>
                <w:rFonts w:ascii="Arial" w:eastAsia="Arial" w:hAnsi="Arial" w:cs="Arial"/>
                <w:color w:val="000000"/>
                <w:sz w:val="20"/>
                <w:szCs w:val="20"/>
              </w:rPr>
              <w:t>0</w:t>
            </w:r>
          </w:p>
        </w:tc>
        <w:tc>
          <w:tcPr>
            <w:tcW w:w="895" w:type="dxa"/>
            <w:shd w:val="clear" w:color="auto" w:fill="auto"/>
          </w:tcPr>
          <w:p w14:paraId="3C27C2FD" w14:textId="77777777" w:rsidR="00B85ED1" w:rsidRDefault="00B85ED1" w:rsidP="00775F70">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sz w:val="20"/>
                <w:szCs w:val="20"/>
              </w:rPr>
            </w:pPr>
            <w:r>
              <w:rPr>
                <w:rFonts w:ascii="Arial" w:eastAsia="Arial" w:hAnsi="Arial" w:cs="Arial"/>
                <w:color w:val="000000"/>
                <w:sz w:val="20"/>
                <w:szCs w:val="20"/>
              </w:rPr>
              <w:t>0</w:t>
            </w:r>
          </w:p>
        </w:tc>
        <w:tc>
          <w:tcPr>
            <w:tcW w:w="766" w:type="dxa"/>
            <w:shd w:val="clear" w:color="auto" w:fill="auto"/>
          </w:tcPr>
          <w:p w14:paraId="5C704949" w14:textId="77777777" w:rsidR="00B85ED1" w:rsidRDefault="00B85ED1" w:rsidP="00775F70">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sz w:val="20"/>
                <w:szCs w:val="20"/>
              </w:rPr>
            </w:pPr>
            <w:r>
              <w:rPr>
                <w:rFonts w:ascii="Arial" w:eastAsia="Arial" w:hAnsi="Arial" w:cs="Arial"/>
                <w:color w:val="000000"/>
                <w:sz w:val="20"/>
                <w:szCs w:val="20"/>
              </w:rPr>
              <w:t>0</w:t>
            </w:r>
          </w:p>
        </w:tc>
        <w:tc>
          <w:tcPr>
            <w:tcW w:w="863" w:type="dxa"/>
            <w:shd w:val="clear" w:color="auto" w:fill="auto"/>
          </w:tcPr>
          <w:p w14:paraId="5AB86C81" w14:textId="77777777" w:rsidR="00B85ED1" w:rsidRDefault="00B85ED1" w:rsidP="00775F70">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sz w:val="20"/>
                <w:szCs w:val="20"/>
              </w:rPr>
            </w:pPr>
            <w:r>
              <w:rPr>
                <w:rFonts w:ascii="Arial" w:eastAsia="Arial" w:hAnsi="Arial" w:cs="Arial"/>
                <w:color w:val="000000"/>
                <w:sz w:val="20"/>
                <w:szCs w:val="20"/>
              </w:rPr>
              <w:t>0</w:t>
            </w:r>
          </w:p>
        </w:tc>
        <w:tc>
          <w:tcPr>
            <w:tcW w:w="863" w:type="dxa"/>
            <w:shd w:val="clear" w:color="auto" w:fill="auto"/>
          </w:tcPr>
          <w:p w14:paraId="70277BC9" w14:textId="77777777" w:rsidR="00B85ED1" w:rsidRDefault="00B85ED1" w:rsidP="00775F70">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sz w:val="20"/>
                <w:szCs w:val="20"/>
              </w:rPr>
            </w:pPr>
            <w:r>
              <w:rPr>
                <w:rFonts w:ascii="Arial" w:eastAsia="Arial" w:hAnsi="Arial" w:cs="Arial"/>
                <w:color w:val="000000"/>
                <w:sz w:val="20"/>
                <w:szCs w:val="20"/>
              </w:rPr>
              <w:t>25</w:t>
            </w:r>
          </w:p>
        </w:tc>
        <w:tc>
          <w:tcPr>
            <w:tcW w:w="628" w:type="dxa"/>
            <w:tcBorders>
              <w:right w:val="single" w:sz="4" w:space="0" w:color="000000"/>
            </w:tcBorders>
            <w:shd w:val="clear" w:color="auto" w:fill="auto"/>
          </w:tcPr>
          <w:p w14:paraId="35C4AF94" w14:textId="77777777" w:rsidR="00B85ED1" w:rsidRDefault="00B85ED1" w:rsidP="00775F70">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sz w:val="20"/>
                <w:szCs w:val="20"/>
              </w:rPr>
            </w:pPr>
            <w:r>
              <w:rPr>
                <w:rFonts w:ascii="Arial" w:eastAsia="Arial" w:hAnsi="Arial" w:cs="Arial"/>
                <w:color w:val="000000"/>
                <w:sz w:val="20"/>
                <w:szCs w:val="20"/>
              </w:rPr>
              <w:t>0</w:t>
            </w:r>
          </w:p>
        </w:tc>
        <w:tc>
          <w:tcPr>
            <w:tcW w:w="923" w:type="dxa"/>
            <w:tcBorders>
              <w:left w:val="single" w:sz="4" w:space="0" w:color="000000"/>
            </w:tcBorders>
            <w:shd w:val="clear" w:color="auto" w:fill="auto"/>
          </w:tcPr>
          <w:p w14:paraId="5590876C" w14:textId="77777777" w:rsidR="00B85ED1" w:rsidRDefault="00B85ED1" w:rsidP="00775F70">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sz w:val="20"/>
                <w:szCs w:val="20"/>
              </w:rPr>
            </w:pPr>
            <w:r>
              <w:rPr>
                <w:rFonts w:ascii="Arial" w:eastAsia="Arial" w:hAnsi="Arial" w:cs="Arial"/>
                <w:color w:val="000000"/>
                <w:sz w:val="20"/>
                <w:szCs w:val="20"/>
              </w:rPr>
              <w:t>25</w:t>
            </w:r>
          </w:p>
        </w:tc>
      </w:tr>
      <w:tr w:rsidR="00B85ED1" w14:paraId="1D62D3D7" w14:textId="77777777" w:rsidTr="00775F70">
        <w:trPr>
          <w:cnfStyle w:val="000000100000" w:firstRow="0" w:lastRow="0" w:firstColumn="0" w:lastColumn="0" w:oddVBand="0" w:evenVBand="0" w:oddHBand="1" w:evenHBand="0" w:firstRowFirstColumn="0" w:firstRowLastColumn="0" w:lastRowFirstColumn="0" w:lastRowLastColumn="0"/>
          <w:trHeight w:val="217"/>
          <w:jc w:val="center"/>
        </w:trPr>
        <w:tc>
          <w:tcPr>
            <w:cnfStyle w:val="001000000000" w:firstRow="0" w:lastRow="0" w:firstColumn="1" w:lastColumn="0" w:oddVBand="0" w:evenVBand="0" w:oddHBand="0" w:evenHBand="0" w:firstRowFirstColumn="0" w:firstRowLastColumn="0" w:lastRowFirstColumn="0" w:lastRowLastColumn="0"/>
            <w:tcW w:w="1717" w:type="dxa"/>
            <w:tcBorders>
              <w:right w:val="single" w:sz="4" w:space="0" w:color="000000"/>
            </w:tcBorders>
            <w:shd w:val="clear" w:color="auto" w:fill="auto"/>
          </w:tcPr>
          <w:p w14:paraId="60BD7B90" w14:textId="77777777" w:rsidR="00B85ED1" w:rsidRDefault="00B85ED1" w:rsidP="00775F70">
            <w:pPr>
              <w:spacing w:line="360" w:lineRule="auto"/>
              <w:rPr>
                <w:rFonts w:ascii="Arial" w:eastAsia="Arial" w:hAnsi="Arial" w:cs="Arial"/>
                <w:color w:val="000000"/>
                <w:sz w:val="20"/>
                <w:szCs w:val="20"/>
              </w:rPr>
            </w:pPr>
            <w:r>
              <w:rPr>
                <w:rFonts w:ascii="Arial" w:eastAsia="Arial" w:hAnsi="Arial" w:cs="Arial"/>
                <w:color w:val="000000"/>
                <w:sz w:val="20"/>
                <w:szCs w:val="20"/>
              </w:rPr>
              <w:t>Brazil</w:t>
            </w:r>
          </w:p>
        </w:tc>
        <w:tc>
          <w:tcPr>
            <w:tcW w:w="977" w:type="dxa"/>
            <w:tcBorders>
              <w:left w:val="single" w:sz="4" w:space="0" w:color="000000"/>
            </w:tcBorders>
            <w:shd w:val="clear" w:color="auto" w:fill="auto"/>
          </w:tcPr>
          <w:p w14:paraId="603A24B8" w14:textId="77777777" w:rsidR="00B85ED1" w:rsidRDefault="00B85ED1" w:rsidP="00775F70">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color w:val="000000"/>
                <w:sz w:val="20"/>
                <w:szCs w:val="20"/>
              </w:rPr>
            </w:pPr>
            <w:r>
              <w:rPr>
                <w:rFonts w:ascii="Arial" w:eastAsia="Arial" w:hAnsi="Arial" w:cs="Arial"/>
                <w:color w:val="000000"/>
                <w:sz w:val="20"/>
                <w:szCs w:val="20"/>
              </w:rPr>
              <w:t>1</w:t>
            </w:r>
          </w:p>
        </w:tc>
        <w:tc>
          <w:tcPr>
            <w:tcW w:w="895" w:type="dxa"/>
            <w:shd w:val="clear" w:color="auto" w:fill="auto"/>
          </w:tcPr>
          <w:p w14:paraId="319F85C7" w14:textId="77777777" w:rsidR="00B85ED1" w:rsidRDefault="00B85ED1" w:rsidP="00775F70">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color w:val="000000"/>
                <w:sz w:val="20"/>
                <w:szCs w:val="20"/>
              </w:rPr>
            </w:pPr>
            <w:r>
              <w:rPr>
                <w:rFonts w:ascii="Arial" w:eastAsia="Arial" w:hAnsi="Arial" w:cs="Arial"/>
                <w:color w:val="000000"/>
                <w:sz w:val="20"/>
                <w:szCs w:val="20"/>
              </w:rPr>
              <w:t>1</w:t>
            </w:r>
          </w:p>
        </w:tc>
        <w:tc>
          <w:tcPr>
            <w:tcW w:w="766" w:type="dxa"/>
            <w:shd w:val="clear" w:color="auto" w:fill="auto"/>
          </w:tcPr>
          <w:p w14:paraId="4FDC0274" w14:textId="77777777" w:rsidR="00B85ED1" w:rsidRDefault="00B85ED1" w:rsidP="00775F70">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color w:val="000000"/>
                <w:sz w:val="20"/>
                <w:szCs w:val="20"/>
              </w:rPr>
            </w:pPr>
            <w:r>
              <w:rPr>
                <w:rFonts w:ascii="Arial" w:eastAsia="Arial" w:hAnsi="Arial" w:cs="Arial"/>
                <w:color w:val="000000"/>
                <w:sz w:val="20"/>
                <w:szCs w:val="20"/>
              </w:rPr>
              <w:t>8</w:t>
            </w:r>
          </w:p>
        </w:tc>
        <w:tc>
          <w:tcPr>
            <w:tcW w:w="863" w:type="dxa"/>
            <w:shd w:val="clear" w:color="auto" w:fill="auto"/>
          </w:tcPr>
          <w:p w14:paraId="4656E9D7" w14:textId="77777777" w:rsidR="00B85ED1" w:rsidRDefault="00B85ED1" w:rsidP="00775F70">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color w:val="000000"/>
                <w:sz w:val="20"/>
                <w:szCs w:val="20"/>
              </w:rPr>
            </w:pPr>
            <w:r>
              <w:rPr>
                <w:rFonts w:ascii="Arial" w:eastAsia="Arial" w:hAnsi="Arial" w:cs="Arial"/>
                <w:color w:val="000000"/>
                <w:sz w:val="20"/>
                <w:szCs w:val="20"/>
              </w:rPr>
              <w:t>0</w:t>
            </w:r>
          </w:p>
        </w:tc>
        <w:tc>
          <w:tcPr>
            <w:tcW w:w="863" w:type="dxa"/>
            <w:shd w:val="clear" w:color="auto" w:fill="auto"/>
          </w:tcPr>
          <w:p w14:paraId="0F55C4CF" w14:textId="77777777" w:rsidR="00B85ED1" w:rsidRDefault="00B85ED1" w:rsidP="00775F70">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color w:val="000000"/>
                <w:sz w:val="20"/>
                <w:szCs w:val="20"/>
              </w:rPr>
            </w:pPr>
            <w:r>
              <w:rPr>
                <w:rFonts w:ascii="Arial" w:eastAsia="Arial" w:hAnsi="Arial" w:cs="Arial"/>
                <w:color w:val="000000"/>
                <w:sz w:val="20"/>
                <w:szCs w:val="20"/>
              </w:rPr>
              <w:t>335</w:t>
            </w:r>
          </w:p>
        </w:tc>
        <w:tc>
          <w:tcPr>
            <w:tcW w:w="628" w:type="dxa"/>
            <w:tcBorders>
              <w:right w:val="single" w:sz="4" w:space="0" w:color="000000"/>
            </w:tcBorders>
            <w:shd w:val="clear" w:color="auto" w:fill="auto"/>
          </w:tcPr>
          <w:p w14:paraId="686BFBA9" w14:textId="77777777" w:rsidR="00B85ED1" w:rsidRDefault="00B85ED1" w:rsidP="00775F70">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color w:val="000000"/>
                <w:sz w:val="20"/>
                <w:szCs w:val="20"/>
              </w:rPr>
            </w:pPr>
            <w:r>
              <w:rPr>
                <w:rFonts w:ascii="Arial" w:eastAsia="Arial" w:hAnsi="Arial" w:cs="Arial"/>
                <w:color w:val="000000"/>
                <w:sz w:val="20"/>
                <w:szCs w:val="20"/>
              </w:rPr>
              <w:t>0</w:t>
            </w:r>
          </w:p>
        </w:tc>
        <w:tc>
          <w:tcPr>
            <w:tcW w:w="923" w:type="dxa"/>
            <w:tcBorders>
              <w:left w:val="single" w:sz="4" w:space="0" w:color="000000"/>
            </w:tcBorders>
            <w:shd w:val="clear" w:color="auto" w:fill="auto"/>
          </w:tcPr>
          <w:p w14:paraId="11A260A8" w14:textId="77777777" w:rsidR="00B85ED1" w:rsidRDefault="00B85ED1" w:rsidP="00775F70">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color w:val="000000"/>
                <w:sz w:val="20"/>
                <w:szCs w:val="20"/>
              </w:rPr>
            </w:pPr>
            <w:r>
              <w:rPr>
                <w:rFonts w:ascii="Arial" w:eastAsia="Arial" w:hAnsi="Arial" w:cs="Arial"/>
                <w:color w:val="000000"/>
                <w:sz w:val="20"/>
                <w:szCs w:val="20"/>
              </w:rPr>
              <w:t>345</w:t>
            </w:r>
          </w:p>
        </w:tc>
      </w:tr>
      <w:tr w:rsidR="00B85ED1" w14:paraId="615536E8" w14:textId="77777777" w:rsidTr="00775F70">
        <w:trPr>
          <w:trHeight w:val="217"/>
          <w:jc w:val="center"/>
        </w:trPr>
        <w:tc>
          <w:tcPr>
            <w:cnfStyle w:val="001000000000" w:firstRow="0" w:lastRow="0" w:firstColumn="1" w:lastColumn="0" w:oddVBand="0" w:evenVBand="0" w:oddHBand="0" w:evenHBand="0" w:firstRowFirstColumn="0" w:firstRowLastColumn="0" w:lastRowFirstColumn="0" w:lastRowLastColumn="0"/>
            <w:tcW w:w="1717" w:type="dxa"/>
            <w:tcBorders>
              <w:right w:val="single" w:sz="4" w:space="0" w:color="000000"/>
            </w:tcBorders>
            <w:shd w:val="clear" w:color="auto" w:fill="auto"/>
          </w:tcPr>
          <w:p w14:paraId="7365AB88" w14:textId="77777777" w:rsidR="00B85ED1" w:rsidRDefault="00B85ED1" w:rsidP="00775F70">
            <w:pPr>
              <w:spacing w:line="360" w:lineRule="auto"/>
              <w:rPr>
                <w:rFonts w:ascii="Arial" w:eastAsia="Arial" w:hAnsi="Arial" w:cs="Arial"/>
                <w:color w:val="000000"/>
                <w:sz w:val="20"/>
                <w:szCs w:val="20"/>
              </w:rPr>
            </w:pPr>
            <w:r>
              <w:rPr>
                <w:rFonts w:ascii="Arial" w:eastAsia="Arial" w:hAnsi="Arial" w:cs="Arial"/>
                <w:color w:val="000000"/>
                <w:sz w:val="20"/>
                <w:szCs w:val="20"/>
              </w:rPr>
              <w:t>Burkina Faso</w:t>
            </w:r>
          </w:p>
        </w:tc>
        <w:tc>
          <w:tcPr>
            <w:tcW w:w="977" w:type="dxa"/>
            <w:tcBorders>
              <w:left w:val="single" w:sz="4" w:space="0" w:color="000000"/>
            </w:tcBorders>
            <w:shd w:val="clear" w:color="auto" w:fill="auto"/>
          </w:tcPr>
          <w:p w14:paraId="1E7264BD" w14:textId="77777777" w:rsidR="00B85ED1" w:rsidRDefault="00B85ED1" w:rsidP="00775F70">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sz w:val="20"/>
                <w:szCs w:val="20"/>
              </w:rPr>
            </w:pPr>
            <w:r>
              <w:rPr>
                <w:rFonts w:ascii="Arial" w:eastAsia="Arial" w:hAnsi="Arial" w:cs="Arial"/>
                <w:color w:val="000000"/>
                <w:sz w:val="20"/>
                <w:szCs w:val="20"/>
              </w:rPr>
              <w:t>0</w:t>
            </w:r>
          </w:p>
        </w:tc>
        <w:tc>
          <w:tcPr>
            <w:tcW w:w="895" w:type="dxa"/>
            <w:shd w:val="clear" w:color="auto" w:fill="auto"/>
          </w:tcPr>
          <w:p w14:paraId="258F6288" w14:textId="77777777" w:rsidR="00B85ED1" w:rsidRDefault="00B85ED1" w:rsidP="00775F70">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sz w:val="20"/>
                <w:szCs w:val="20"/>
              </w:rPr>
            </w:pPr>
            <w:r>
              <w:rPr>
                <w:rFonts w:ascii="Arial" w:eastAsia="Arial" w:hAnsi="Arial" w:cs="Arial"/>
                <w:color w:val="000000"/>
                <w:sz w:val="20"/>
                <w:szCs w:val="20"/>
              </w:rPr>
              <w:t>3</w:t>
            </w:r>
          </w:p>
        </w:tc>
        <w:tc>
          <w:tcPr>
            <w:tcW w:w="766" w:type="dxa"/>
            <w:shd w:val="clear" w:color="auto" w:fill="auto"/>
          </w:tcPr>
          <w:p w14:paraId="08C3B3E8" w14:textId="77777777" w:rsidR="00B85ED1" w:rsidRDefault="00B85ED1" w:rsidP="00775F70">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sz w:val="20"/>
                <w:szCs w:val="20"/>
              </w:rPr>
            </w:pPr>
            <w:r>
              <w:rPr>
                <w:rFonts w:ascii="Arial" w:eastAsia="Arial" w:hAnsi="Arial" w:cs="Arial"/>
                <w:color w:val="000000"/>
                <w:sz w:val="20"/>
                <w:szCs w:val="20"/>
              </w:rPr>
              <w:t>1</w:t>
            </w:r>
          </w:p>
        </w:tc>
        <w:tc>
          <w:tcPr>
            <w:tcW w:w="863" w:type="dxa"/>
            <w:shd w:val="clear" w:color="auto" w:fill="auto"/>
          </w:tcPr>
          <w:p w14:paraId="56D97D1C" w14:textId="77777777" w:rsidR="00B85ED1" w:rsidRDefault="00B85ED1" w:rsidP="00775F70">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sz w:val="20"/>
                <w:szCs w:val="20"/>
              </w:rPr>
            </w:pPr>
            <w:r>
              <w:rPr>
                <w:rFonts w:ascii="Arial" w:eastAsia="Arial" w:hAnsi="Arial" w:cs="Arial"/>
                <w:color w:val="000000"/>
                <w:sz w:val="20"/>
                <w:szCs w:val="20"/>
              </w:rPr>
              <w:t>8</w:t>
            </w:r>
          </w:p>
        </w:tc>
        <w:tc>
          <w:tcPr>
            <w:tcW w:w="863" w:type="dxa"/>
            <w:shd w:val="clear" w:color="auto" w:fill="auto"/>
          </w:tcPr>
          <w:p w14:paraId="70A16CFE" w14:textId="77777777" w:rsidR="00B85ED1" w:rsidRDefault="00B85ED1" w:rsidP="00775F70">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sz w:val="20"/>
                <w:szCs w:val="20"/>
              </w:rPr>
            </w:pPr>
            <w:r>
              <w:rPr>
                <w:rFonts w:ascii="Arial" w:eastAsia="Arial" w:hAnsi="Arial" w:cs="Arial"/>
                <w:color w:val="000000"/>
                <w:sz w:val="20"/>
                <w:szCs w:val="20"/>
              </w:rPr>
              <w:t>65</w:t>
            </w:r>
          </w:p>
        </w:tc>
        <w:tc>
          <w:tcPr>
            <w:tcW w:w="628" w:type="dxa"/>
            <w:tcBorders>
              <w:right w:val="single" w:sz="4" w:space="0" w:color="000000"/>
            </w:tcBorders>
            <w:shd w:val="clear" w:color="auto" w:fill="auto"/>
          </w:tcPr>
          <w:p w14:paraId="7BDF3399" w14:textId="77777777" w:rsidR="00B85ED1" w:rsidRDefault="00B85ED1" w:rsidP="00775F70">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sz w:val="20"/>
                <w:szCs w:val="20"/>
              </w:rPr>
            </w:pPr>
            <w:r>
              <w:rPr>
                <w:rFonts w:ascii="Arial" w:eastAsia="Arial" w:hAnsi="Arial" w:cs="Arial"/>
                <w:color w:val="000000"/>
                <w:sz w:val="20"/>
                <w:szCs w:val="20"/>
              </w:rPr>
              <w:t>1</w:t>
            </w:r>
          </w:p>
        </w:tc>
        <w:tc>
          <w:tcPr>
            <w:tcW w:w="923" w:type="dxa"/>
            <w:tcBorders>
              <w:left w:val="single" w:sz="4" w:space="0" w:color="000000"/>
            </w:tcBorders>
            <w:shd w:val="clear" w:color="auto" w:fill="auto"/>
          </w:tcPr>
          <w:p w14:paraId="3CCB6101" w14:textId="77777777" w:rsidR="00B85ED1" w:rsidRDefault="00B85ED1" w:rsidP="00775F70">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sz w:val="20"/>
                <w:szCs w:val="20"/>
              </w:rPr>
            </w:pPr>
            <w:r>
              <w:rPr>
                <w:rFonts w:ascii="Arial" w:eastAsia="Arial" w:hAnsi="Arial" w:cs="Arial"/>
                <w:color w:val="000000"/>
                <w:sz w:val="20"/>
                <w:szCs w:val="20"/>
              </w:rPr>
              <w:t>78</w:t>
            </w:r>
          </w:p>
        </w:tc>
      </w:tr>
      <w:tr w:rsidR="00B85ED1" w14:paraId="2930FF35" w14:textId="77777777" w:rsidTr="00775F70">
        <w:trPr>
          <w:cnfStyle w:val="000000100000" w:firstRow="0" w:lastRow="0" w:firstColumn="0" w:lastColumn="0" w:oddVBand="0" w:evenVBand="0" w:oddHBand="1" w:evenHBand="0" w:firstRowFirstColumn="0" w:firstRowLastColumn="0" w:lastRowFirstColumn="0" w:lastRowLastColumn="0"/>
          <w:trHeight w:val="217"/>
          <w:jc w:val="center"/>
        </w:trPr>
        <w:tc>
          <w:tcPr>
            <w:cnfStyle w:val="001000000000" w:firstRow="0" w:lastRow="0" w:firstColumn="1" w:lastColumn="0" w:oddVBand="0" w:evenVBand="0" w:oddHBand="0" w:evenHBand="0" w:firstRowFirstColumn="0" w:firstRowLastColumn="0" w:lastRowFirstColumn="0" w:lastRowLastColumn="0"/>
            <w:tcW w:w="1717" w:type="dxa"/>
            <w:tcBorders>
              <w:right w:val="single" w:sz="4" w:space="0" w:color="000000"/>
            </w:tcBorders>
            <w:shd w:val="clear" w:color="auto" w:fill="auto"/>
          </w:tcPr>
          <w:p w14:paraId="1D28506E" w14:textId="77777777" w:rsidR="00B85ED1" w:rsidRDefault="00B85ED1" w:rsidP="00775F70">
            <w:pPr>
              <w:spacing w:line="360" w:lineRule="auto"/>
              <w:rPr>
                <w:rFonts w:ascii="Arial" w:eastAsia="Arial" w:hAnsi="Arial" w:cs="Arial"/>
                <w:color w:val="000000"/>
                <w:sz w:val="20"/>
                <w:szCs w:val="20"/>
              </w:rPr>
            </w:pPr>
            <w:r>
              <w:rPr>
                <w:rFonts w:ascii="Arial" w:eastAsia="Arial" w:hAnsi="Arial" w:cs="Arial"/>
                <w:color w:val="000000"/>
                <w:sz w:val="20"/>
                <w:szCs w:val="20"/>
              </w:rPr>
              <w:t>China</w:t>
            </w:r>
          </w:p>
        </w:tc>
        <w:tc>
          <w:tcPr>
            <w:tcW w:w="977" w:type="dxa"/>
            <w:tcBorders>
              <w:left w:val="single" w:sz="4" w:space="0" w:color="000000"/>
            </w:tcBorders>
            <w:shd w:val="clear" w:color="auto" w:fill="auto"/>
          </w:tcPr>
          <w:p w14:paraId="2EA23FE3" w14:textId="77777777" w:rsidR="00B85ED1" w:rsidRDefault="00B85ED1" w:rsidP="00775F70">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color w:val="000000"/>
                <w:sz w:val="20"/>
                <w:szCs w:val="20"/>
              </w:rPr>
            </w:pPr>
            <w:r>
              <w:rPr>
                <w:rFonts w:ascii="Arial" w:eastAsia="Arial" w:hAnsi="Arial" w:cs="Arial"/>
                <w:color w:val="000000"/>
                <w:sz w:val="20"/>
                <w:szCs w:val="20"/>
              </w:rPr>
              <w:t>7</w:t>
            </w:r>
          </w:p>
        </w:tc>
        <w:tc>
          <w:tcPr>
            <w:tcW w:w="895" w:type="dxa"/>
            <w:shd w:val="clear" w:color="auto" w:fill="auto"/>
          </w:tcPr>
          <w:p w14:paraId="2179BC96" w14:textId="77777777" w:rsidR="00B85ED1" w:rsidRDefault="00B85ED1" w:rsidP="00775F70">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color w:val="000000"/>
                <w:sz w:val="20"/>
                <w:szCs w:val="20"/>
              </w:rPr>
            </w:pPr>
            <w:r>
              <w:rPr>
                <w:rFonts w:ascii="Arial" w:eastAsia="Arial" w:hAnsi="Arial" w:cs="Arial"/>
                <w:color w:val="000000"/>
                <w:sz w:val="20"/>
                <w:szCs w:val="20"/>
              </w:rPr>
              <w:t>2</w:t>
            </w:r>
          </w:p>
        </w:tc>
        <w:tc>
          <w:tcPr>
            <w:tcW w:w="766" w:type="dxa"/>
            <w:shd w:val="clear" w:color="auto" w:fill="auto"/>
          </w:tcPr>
          <w:p w14:paraId="56448727" w14:textId="77777777" w:rsidR="00B85ED1" w:rsidRDefault="00B85ED1" w:rsidP="00775F70">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color w:val="000000"/>
                <w:sz w:val="20"/>
                <w:szCs w:val="20"/>
              </w:rPr>
            </w:pPr>
            <w:r>
              <w:rPr>
                <w:rFonts w:ascii="Arial" w:eastAsia="Arial" w:hAnsi="Arial" w:cs="Arial"/>
                <w:color w:val="000000"/>
                <w:sz w:val="20"/>
                <w:szCs w:val="20"/>
              </w:rPr>
              <w:t>722</w:t>
            </w:r>
          </w:p>
        </w:tc>
        <w:tc>
          <w:tcPr>
            <w:tcW w:w="863" w:type="dxa"/>
            <w:shd w:val="clear" w:color="auto" w:fill="auto"/>
          </w:tcPr>
          <w:p w14:paraId="1E01DA02" w14:textId="77777777" w:rsidR="00B85ED1" w:rsidRDefault="00B85ED1" w:rsidP="00775F70">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color w:val="000000"/>
                <w:sz w:val="20"/>
                <w:szCs w:val="20"/>
              </w:rPr>
            </w:pPr>
            <w:r>
              <w:rPr>
                <w:rFonts w:ascii="Arial" w:eastAsia="Arial" w:hAnsi="Arial" w:cs="Arial"/>
                <w:color w:val="000000"/>
                <w:sz w:val="20"/>
                <w:szCs w:val="20"/>
              </w:rPr>
              <w:t>16</w:t>
            </w:r>
          </w:p>
        </w:tc>
        <w:tc>
          <w:tcPr>
            <w:tcW w:w="863" w:type="dxa"/>
            <w:shd w:val="clear" w:color="auto" w:fill="auto"/>
          </w:tcPr>
          <w:p w14:paraId="48153559" w14:textId="77777777" w:rsidR="00B85ED1" w:rsidRDefault="00B85ED1" w:rsidP="00775F70">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color w:val="000000"/>
                <w:sz w:val="20"/>
                <w:szCs w:val="20"/>
              </w:rPr>
            </w:pPr>
            <w:r>
              <w:rPr>
                <w:rFonts w:ascii="Arial" w:eastAsia="Arial" w:hAnsi="Arial" w:cs="Arial"/>
                <w:color w:val="000000"/>
                <w:sz w:val="20"/>
                <w:szCs w:val="20"/>
              </w:rPr>
              <w:t>374</w:t>
            </w:r>
          </w:p>
        </w:tc>
        <w:tc>
          <w:tcPr>
            <w:tcW w:w="628" w:type="dxa"/>
            <w:tcBorders>
              <w:right w:val="single" w:sz="4" w:space="0" w:color="000000"/>
            </w:tcBorders>
            <w:shd w:val="clear" w:color="auto" w:fill="auto"/>
          </w:tcPr>
          <w:p w14:paraId="70AC8121" w14:textId="77777777" w:rsidR="00B85ED1" w:rsidRDefault="00B85ED1" w:rsidP="00775F70">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color w:val="000000"/>
                <w:sz w:val="20"/>
                <w:szCs w:val="20"/>
              </w:rPr>
            </w:pPr>
            <w:r>
              <w:rPr>
                <w:rFonts w:ascii="Arial" w:eastAsia="Arial" w:hAnsi="Arial" w:cs="Arial"/>
                <w:color w:val="000000"/>
                <w:sz w:val="20"/>
                <w:szCs w:val="20"/>
              </w:rPr>
              <w:t>0</w:t>
            </w:r>
          </w:p>
        </w:tc>
        <w:tc>
          <w:tcPr>
            <w:tcW w:w="923" w:type="dxa"/>
            <w:tcBorders>
              <w:left w:val="single" w:sz="4" w:space="0" w:color="000000"/>
            </w:tcBorders>
            <w:shd w:val="clear" w:color="auto" w:fill="auto"/>
          </w:tcPr>
          <w:p w14:paraId="24E2BB1D" w14:textId="77777777" w:rsidR="00B85ED1" w:rsidRDefault="00B85ED1" w:rsidP="00775F70">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color w:val="000000"/>
                <w:sz w:val="20"/>
                <w:szCs w:val="20"/>
              </w:rPr>
            </w:pPr>
            <w:r>
              <w:rPr>
                <w:rFonts w:ascii="Arial" w:eastAsia="Arial" w:hAnsi="Arial" w:cs="Arial"/>
                <w:color w:val="000000"/>
                <w:sz w:val="20"/>
                <w:szCs w:val="20"/>
              </w:rPr>
              <w:t>1121</w:t>
            </w:r>
          </w:p>
        </w:tc>
      </w:tr>
      <w:tr w:rsidR="00B85ED1" w14:paraId="6E8867C3" w14:textId="77777777" w:rsidTr="00775F70">
        <w:trPr>
          <w:trHeight w:val="217"/>
          <w:jc w:val="center"/>
        </w:trPr>
        <w:tc>
          <w:tcPr>
            <w:cnfStyle w:val="001000000000" w:firstRow="0" w:lastRow="0" w:firstColumn="1" w:lastColumn="0" w:oddVBand="0" w:evenVBand="0" w:oddHBand="0" w:evenHBand="0" w:firstRowFirstColumn="0" w:firstRowLastColumn="0" w:lastRowFirstColumn="0" w:lastRowLastColumn="0"/>
            <w:tcW w:w="1717" w:type="dxa"/>
            <w:tcBorders>
              <w:right w:val="single" w:sz="4" w:space="0" w:color="000000"/>
            </w:tcBorders>
            <w:shd w:val="clear" w:color="auto" w:fill="auto"/>
          </w:tcPr>
          <w:p w14:paraId="57BB6C85" w14:textId="77777777" w:rsidR="00B85ED1" w:rsidRDefault="00B85ED1" w:rsidP="00775F70">
            <w:pPr>
              <w:spacing w:line="360" w:lineRule="auto"/>
              <w:rPr>
                <w:rFonts w:ascii="Arial" w:eastAsia="Arial" w:hAnsi="Arial" w:cs="Arial"/>
                <w:color w:val="000000"/>
                <w:sz w:val="20"/>
                <w:szCs w:val="20"/>
              </w:rPr>
            </w:pPr>
            <w:r>
              <w:rPr>
                <w:rFonts w:ascii="Arial" w:eastAsia="Arial" w:hAnsi="Arial" w:cs="Arial"/>
                <w:color w:val="000000"/>
                <w:sz w:val="20"/>
                <w:szCs w:val="20"/>
              </w:rPr>
              <w:t>Germany</w:t>
            </w:r>
          </w:p>
        </w:tc>
        <w:tc>
          <w:tcPr>
            <w:tcW w:w="977" w:type="dxa"/>
            <w:tcBorders>
              <w:left w:val="single" w:sz="4" w:space="0" w:color="000000"/>
            </w:tcBorders>
            <w:shd w:val="clear" w:color="auto" w:fill="auto"/>
          </w:tcPr>
          <w:p w14:paraId="4C3F031B" w14:textId="77777777" w:rsidR="00B85ED1" w:rsidRDefault="00B85ED1" w:rsidP="00775F70">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sz w:val="20"/>
                <w:szCs w:val="20"/>
              </w:rPr>
            </w:pPr>
            <w:r>
              <w:rPr>
                <w:rFonts w:ascii="Arial" w:eastAsia="Arial" w:hAnsi="Arial" w:cs="Arial"/>
                <w:color w:val="000000"/>
                <w:sz w:val="20"/>
                <w:szCs w:val="20"/>
              </w:rPr>
              <w:t>1</w:t>
            </w:r>
          </w:p>
        </w:tc>
        <w:tc>
          <w:tcPr>
            <w:tcW w:w="895" w:type="dxa"/>
            <w:shd w:val="clear" w:color="auto" w:fill="auto"/>
          </w:tcPr>
          <w:p w14:paraId="28670604" w14:textId="77777777" w:rsidR="00B85ED1" w:rsidRDefault="00B85ED1" w:rsidP="00775F70">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sz w:val="20"/>
                <w:szCs w:val="20"/>
              </w:rPr>
            </w:pPr>
            <w:r>
              <w:rPr>
                <w:rFonts w:ascii="Arial" w:eastAsia="Arial" w:hAnsi="Arial" w:cs="Arial"/>
                <w:color w:val="000000"/>
                <w:sz w:val="20"/>
                <w:szCs w:val="20"/>
              </w:rPr>
              <w:t>25</w:t>
            </w:r>
          </w:p>
        </w:tc>
        <w:tc>
          <w:tcPr>
            <w:tcW w:w="766" w:type="dxa"/>
            <w:shd w:val="clear" w:color="auto" w:fill="auto"/>
          </w:tcPr>
          <w:p w14:paraId="135E8DD0" w14:textId="77777777" w:rsidR="00B85ED1" w:rsidRDefault="00B85ED1" w:rsidP="00775F70">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sz w:val="20"/>
                <w:szCs w:val="20"/>
              </w:rPr>
            </w:pPr>
            <w:r>
              <w:rPr>
                <w:rFonts w:ascii="Arial" w:eastAsia="Arial" w:hAnsi="Arial" w:cs="Arial"/>
                <w:color w:val="000000"/>
                <w:sz w:val="20"/>
                <w:szCs w:val="20"/>
              </w:rPr>
              <w:t>235</w:t>
            </w:r>
          </w:p>
        </w:tc>
        <w:tc>
          <w:tcPr>
            <w:tcW w:w="863" w:type="dxa"/>
            <w:shd w:val="clear" w:color="auto" w:fill="auto"/>
          </w:tcPr>
          <w:p w14:paraId="2D732D8B" w14:textId="77777777" w:rsidR="00B85ED1" w:rsidRDefault="00B85ED1" w:rsidP="00775F70">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sz w:val="20"/>
                <w:szCs w:val="20"/>
              </w:rPr>
            </w:pPr>
            <w:r>
              <w:rPr>
                <w:rFonts w:ascii="Arial" w:eastAsia="Arial" w:hAnsi="Arial" w:cs="Arial"/>
                <w:color w:val="000000"/>
                <w:sz w:val="20"/>
                <w:szCs w:val="20"/>
              </w:rPr>
              <w:t>61</w:t>
            </w:r>
          </w:p>
        </w:tc>
        <w:tc>
          <w:tcPr>
            <w:tcW w:w="863" w:type="dxa"/>
            <w:shd w:val="clear" w:color="auto" w:fill="auto"/>
          </w:tcPr>
          <w:p w14:paraId="36A70430" w14:textId="77777777" w:rsidR="00B85ED1" w:rsidRDefault="00B85ED1" w:rsidP="00775F70">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sz w:val="20"/>
                <w:szCs w:val="20"/>
              </w:rPr>
            </w:pPr>
            <w:r>
              <w:rPr>
                <w:rFonts w:ascii="Arial" w:eastAsia="Arial" w:hAnsi="Arial" w:cs="Arial"/>
                <w:color w:val="000000"/>
                <w:sz w:val="20"/>
                <w:szCs w:val="20"/>
              </w:rPr>
              <w:t>403</w:t>
            </w:r>
          </w:p>
        </w:tc>
        <w:tc>
          <w:tcPr>
            <w:tcW w:w="628" w:type="dxa"/>
            <w:tcBorders>
              <w:right w:val="single" w:sz="4" w:space="0" w:color="000000"/>
            </w:tcBorders>
            <w:shd w:val="clear" w:color="auto" w:fill="auto"/>
          </w:tcPr>
          <w:p w14:paraId="40588559" w14:textId="77777777" w:rsidR="00B85ED1" w:rsidRDefault="00B85ED1" w:rsidP="00775F70">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sz w:val="20"/>
                <w:szCs w:val="20"/>
              </w:rPr>
            </w:pPr>
            <w:r>
              <w:rPr>
                <w:rFonts w:ascii="Arial" w:eastAsia="Arial" w:hAnsi="Arial" w:cs="Arial"/>
                <w:color w:val="000000"/>
                <w:sz w:val="20"/>
                <w:szCs w:val="20"/>
              </w:rPr>
              <w:t>1</w:t>
            </w:r>
          </w:p>
        </w:tc>
        <w:tc>
          <w:tcPr>
            <w:tcW w:w="923" w:type="dxa"/>
            <w:tcBorders>
              <w:left w:val="single" w:sz="4" w:space="0" w:color="000000"/>
            </w:tcBorders>
            <w:shd w:val="clear" w:color="auto" w:fill="auto"/>
          </w:tcPr>
          <w:p w14:paraId="1F006DFE" w14:textId="77777777" w:rsidR="00B85ED1" w:rsidRDefault="00B85ED1" w:rsidP="00775F70">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sz w:val="20"/>
                <w:szCs w:val="20"/>
              </w:rPr>
            </w:pPr>
            <w:r>
              <w:rPr>
                <w:rFonts w:ascii="Arial" w:eastAsia="Arial" w:hAnsi="Arial" w:cs="Arial"/>
                <w:color w:val="000000"/>
                <w:sz w:val="20"/>
                <w:szCs w:val="20"/>
              </w:rPr>
              <w:t>726</w:t>
            </w:r>
          </w:p>
        </w:tc>
      </w:tr>
      <w:tr w:rsidR="00B85ED1" w14:paraId="223A41CB" w14:textId="77777777" w:rsidTr="00775F70">
        <w:trPr>
          <w:cnfStyle w:val="000000100000" w:firstRow="0" w:lastRow="0" w:firstColumn="0" w:lastColumn="0" w:oddVBand="0" w:evenVBand="0" w:oddHBand="1" w:evenHBand="0" w:firstRowFirstColumn="0" w:firstRowLastColumn="0" w:lastRowFirstColumn="0" w:lastRowLastColumn="0"/>
          <w:trHeight w:val="217"/>
          <w:jc w:val="center"/>
        </w:trPr>
        <w:tc>
          <w:tcPr>
            <w:cnfStyle w:val="001000000000" w:firstRow="0" w:lastRow="0" w:firstColumn="1" w:lastColumn="0" w:oddVBand="0" w:evenVBand="0" w:oddHBand="0" w:evenHBand="0" w:firstRowFirstColumn="0" w:firstRowLastColumn="0" w:lastRowFirstColumn="0" w:lastRowLastColumn="0"/>
            <w:tcW w:w="1717" w:type="dxa"/>
            <w:tcBorders>
              <w:right w:val="single" w:sz="4" w:space="0" w:color="000000"/>
            </w:tcBorders>
            <w:shd w:val="clear" w:color="auto" w:fill="auto"/>
          </w:tcPr>
          <w:p w14:paraId="0201906A" w14:textId="77777777" w:rsidR="00B85ED1" w:rsidRDefault="00B85ED1" w:rsidP="00775F70">
            <w:pPr>
              <w:spacing w:line="360" w:lineRule="auto"/>
              <w:rPr>
                <w:rFonts w:ascii="Arial" w:eastAsia="Arial" w:hAnsi="Arial" w:cs="Arial"/>
                <w:color w:val="000000"/>
                <w:sz w:val="20"/>
                <w:szCs w:val="20"/>
              </w:rPr>
            </w:pPr>
            <w:r>
              <w:rPr>
                <w:rFonts w:ascii="Arial" w:eastAsia="Arial" w:hAnsi="Arial" w:cs="Arial"/>
                <w:color w:val="000000"/>
                <w:sz w:val="20"/>
                <w:szCs w:val="20"/>
              </w:rPr>
              <w:t>India</w:t>
            </w:r>
          </w:p>
        </w:tc>
        <w:tc>
          <w:tcPr>
            <w:tcW w:w="977" w:type="dxa"/>
            <w:tcBorders>
              <w:left w:val="single" w:sz="4" w:space="0" w:color="000000"/>
            </w:tcBorders>
            <w:shd w:val="clear" w:color="auto" w:fill="auto"/>
          </w:tcPr>
          <w:p w14:paraId="110DEDA1" w14:textId="77777777" w:rsidR="00B85ED1" w:rsidRDefault="00B85ED1" w:rsidP="00775F70">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color w:val="000000"/>
                <w:sz w:val="20"/>
                <w:szCs w:val="20"/>
              </w:rPr>
            </w:pPr>
            <w:r>
              <w:rPr>
                <w:rFonts w:ascii="Arial" w:eastAsia="Arial" w:hAnsi="Arial" w:cs="Arial"/>
                <w:color w:val="000000"/>
                <w:sz w:val="20"/>
                <w:szCs w:val="20"/>
              </w:rPr>
              <w:t>11</w:t>
            </w:r>
          </w:p>
        </w:tc>
        <w:tc>
          <w:tcPr>
            <w:tcW w:w="895" w:type="dxa"/>
            <w:shd w:val="clear" w:color="auto" w:fill="auto"/>
          </w:tcPr>
          <w:p w14:paraId="5E61F907" w14:textId="77777777" w:rsidR="00B85ED1" w:rsidRDefault="00B85ED1" w:rsidP="00775F70">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color w:val="000000"/>
                <w:sz w:val="20"/>
                <w:szCs w:val="20"/>
              </w:rPr>
            </w:pPr>
            <w:r>
              <w:rPr>
                <w:rFonts w:ascii="Arial" w:eastAsia="Arial" w:hAnsi="Arial" w:cs="Arial"/>
                <w:color w:val="000000"/>
                <w:sz w:val="20"/>
                <w:szCs w:val="20"/>
              </w:rPr>
              <w:t>676</w:t>
            </w:r>
          </w:p>
        </w:tc>
        <w:tc>
          <w:tcPr>
            <w:tcW w:w="766" w:type="dxa"/>
            <w:shd w:val="clear" w:color="auto" w:fill="auto"/>
          </w:tcPr>
          <w:p w14:paraId="6F9B7395" w14:textId="77777777" w:rsidR="00B85ED1" w:rsidRDefault="00B85ED1" w:rsidP="00775F70">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color w:val="000000"/>
                <w:sz w:val="20"/>
                <w:szCs w:val="20"/>
              </w:rPr>
            </w:pPr>
            <w:r>
              <w:rPr>
                <w:rFonts w:ascii="Arial" w:eastAsia="Arial" w:hAnsi="Arial" w:cs="Arial"/>
                <w:color w:val="000000"/>
                <w:sz w:val="20"/>
                <w:szCs w:val="20"/>
              </w:rPr>
              <w:t>1573</w:t>
            </w:r>
          </w:p>
        </w:tc>
        <w:tc>
          <w:tcPr>
            <w:tcW w:w="863" w:type="dxa"/>
            <w:shd w:val="clear" w:color="auto" w:fill="auto"/>
          </w:tcPr>
          <w:p w14:paraId="39AE0680" w14:textId="77777777" w:rsidR="00B85ED1" w:rsidRDefault="00B85ED1" w:rsidP="00775F70">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color w:val="000000"/>
                <w:sz w:val="20"/>
                <w:szCs w:val="20"/>
              </w:rPr>
            </w:pPr>
            <w:r>
              <w:rPr>
                <w:rFonts w:ascii="Arial" w:eastAsia="Arial" w:hAnsi="Arial" w:cs="Arial"/>
                <w:color w:val="000000"/>
                <w:sz w:val="20"/>
                <w:szCs w:val="20"/>
              </w:rPr>
              <w:t>1184</w:t>
            </w:r>
          </w:p>
        </w:tc>
        <w:tc>
          <w:tcPr>
            <w:tcW w:w="863" w:type="dxa"/>
            <w:shd w:val="clear" w:color="auto" w:fill="auto"/>
          </w:tcPr>
          <w:p w14:paraId="643C4194" w14:textId="77777777" w:rsidR="00B85ED1" w:rsidRDefault="00B85ED1" w:rsidP="00775F70">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color w:val="000000"/>
                <w:sz w:val="20"/>
                <w:szCs w:val="20"/>
              </w:rPr>
            </w:pPr>
            <w:r>
              <w:rPr>
                <w:rFonts w:ascii="Arial" w:eastAsia="Arial" w:hAnsi="Arial" w:cs="Arial"/>
                <w:color w:val="000000"/>
                <w:sz w:val="20"/>
                <w:szCs w:val="20"/>
              </w:rPr>
              <w:t>560</w:t>
            </w:r>
          </w:p>
        </w:tc>
        <w:tc>
          <w:tcPr>
            <w:tcW w:w="628" w:type="dxa"/>
            <w:tcBorders>
              <w:right w:val="single" w:sz="4" w:space="0" w:color="000000"/>
            </w:tcBorders>
            <w:shd w:val="clear" w:color="auto" w:fill="auto"/>
          </w:tcPr>
          <w:p w14:paraId="76ACA5E0" w14:textId="77777777" w:rsidR="00B85ED1" w:rsidRDefault="00B85ED1" w:rsidP="00775F70">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color w:val="000000"/>
                <w:sz w:val="20"/>
                <w:szCs w:val="20"/>
              </w:rPr>
            </w:pPr>
            <w:r>
              <w:rPr>
                <w:rFonts w:ascii="Arial" w:eastAsia="Arial" w:hAnsi="Arial" w:cs="Arial"/>
                <w:color w:val="000000"/>
                <w:sz w:val="20"/>
                <w:szCs w:val="20"/>
              </w:rPr>
              <w:t>0</w:t>
            </w:r>
          </w:p>
        </w:tc>
        <w:tc>
          <w:tcPr>
            <w:tcW w:w="923" w:type="dxa"/>
            <w:tcBorders>
              <w:left w:val="single" w:sz="4" w:space="0" w:color="000000"/>
            </w:tcBorders>
            <w:shd w:val="clear" w:color="auto" w:fill="auto"/>
          </w:tcPr>
          <w:p w14:paraId="58647DC8" w14:textId="77777777" w:rsidR="00B85ED1" w:rsidRDefault="00B85ED1" w:rsidP="00775F70">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color w:val="000000"/>
                <w:sz w:val="20"/>
                <w:szCs w:val="20"/>
              </w:rPr>
            </w:pPr>
            <w:r>
              <w:rPr>
                <w:rFonts w:ascii="Arial" w:eastAsia="Arial" w:hAnsi="Arial" w:cs="Arial"/>
                <w:color w:val="000000"/>
                <w:sz w:val="20"/>
                <w:szCs w:val="20"/>
              </w:rPr>
              <w:t>4004</w:t>
            </w:r>
          </w:p>
        </w:tc>
      </w:tr>
      <w:tr w:rsidR="00B85ED1" w14:paraId="30B4E1A0" w14:textId="77777777" w:rsidTr="00775F70">
        <w:trPr>
          <w:trHeight w:val="217"/>
          <w:jc w:val="center"/>
        </w:trPr>
        <w:tc>
          <w:tcPr>
            <w:cnfStyle w:val="001000000000" w:firstRow="0" w:lastRow="0" w:firstColumn="1" w:lastColumn="0" w:oddVBand="0" w:evenVBand="0" w:oddHBand="0" w:evenHBand="0" w:firstRowFirstColumn="0" w:firstRowLastColumn="0" w:lastRowFirstColumn="0" w:lastRowLastColumn="0"/>
            <w:tcW w:w="1717" w:type="dxa"/>
            <w:tcBorders>
              <w:right w:val="single" w:sz="4" w:space="0" w:color="000000"/>
            </w:tcBorders>
            <w:shd w:val="clear" w:color="auto" w:fill="auto"/>
          </w:tcPr>
          <w:p w14:paraId="2FFABDF2" w14:textId="77777777" w:rsidR="00B85ED1" w:rsidRDefault="00B85ED1" w:rsidP="00775F70">
            <w:pPr>
              <w:spacing w:line="360" w:lineRule="auto"/>
              <w:rPr>
                <w:rFonts w:ascii="Arial" w:eastAsia="Arial" w:hAnsi="Arial" w:cs="Arial"/>
                <w:color w:val="000000"/>
                <w:sz w:val="20"/>
                <w:szCs w:val="20"/>
              </w:rPr>
            </w:pPr>
            <w:r>
              <w:rPr>
                <w:rFonts w:ascii="Arial" w:eastAsia="Arial" w:hAnsi="Arial" w:cs="Arial"/>
                <w:color w:val="000000"/>
                <w:sz w:val="20"/>
                <w:szCs w:val="20"/>
              </w:rPr>
              <w:t>Italy</w:t>
            </w:r>
          </w:p>
        </w:tc>
        <w:tc>
          <w:tcPr>
            <w:tcW w:w="977" w:type="dxa"/>
            <w:tcBorders>
              <w:left w:val="single" w:sz="4" w:space="0" w:color="000000"/>
            </w:tcBorders>
            <w:shd w:val="clear" w:color="auto" w:fill="auto"/>
          </w:tcPr>
          <w:p w14:paraId="4155C568" w14:textId="77777777" w:rsidR="00B85ED1" w:rsidRDefault="00B85ED1" w:rsidP="00775F70">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sz w:val="20"/>
                <w:szCs w:val="20"/>
              </w:rPr>
            </w:pPr>
            <w:r>
              <w:rPr>
                <w:rFonts w:ascii="Arial" w:eastAsia="Arial" w:hAnsi="Arial" w:cs="Arial"/>
                <w:color w:val="000000"/>
                <w:sz w:val="20"/>
                <w:szCs w:val="20"/>
              </w:rPr>
              <w:t>11</w:t>
            </w:r>
          </w:p>
        </w:tc>
        <w:tc>
          <w:tcPr>
            <w:tcW w:w="895" w:type="dxa"/>
            <w:shd w:val="clear" w:color="auto" w:fill="auto"/>
          </w:tcPr>
          <w:p w14:paraId="1282EE1E" w14:textId="77777777" w:rsidR="00B85ED1" w:rsidRDefault="00B85ED1" w:rsidP="00775F70">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sz w:val="20"/>
                <w:szCs w:val="20"/>
              </w:rPr>
            </w:pPr>
            <w:r>
              <w:rPr>
                <w:rFonts w:ascii="Arial" w:eastAsia="Arial" w:hAnsi="Arial" w:cs="Arial"/>
                <w:color w:val="000000"/>
                <w:sz w:val="20"/>
                <w:szCs w:val="20"/>
              </w:rPr>
              <w:t>38</w:t>
            </w:r>
          </w:p>
        </w:tc>
        <w:tc>
          <w:tcPr>
            <w:tcW w:w="766" w:type="dxa"/>
            <w:shd w:val="clear" w:color="auto" w:fill="auto"/>
          </w:tcPr>
          <w:p w14:paraId="43F5A561" w14:textId="77777777" w:rsidR="00B85ED1" w:rsidRDefault="00B85ED1" w:rsidP="00775F70">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sz w:val="20"/>
                <w:szCs w:val="20"/>
              </w:rPr>
            </w:pPr>
            <w:r>
              <w:rPr>
                <w:rFonts w:ascii="Arial" w:eastAsia="Arial" w:hAnsi="Arial" w:cs="Arial"/>
                <w:color w:val="000000"/>
                <w:sz w:val="20"/>
                <w:szCs w:val="20"/>
              </w:rPr>
              <w:t>192</w:t>
            </w:r>
          </w:p>
        </w:tc>
        <w:tc>
          <w:tcPr>
            <w:tcW w:w="863" w:type="dxa"/>
            <w:shd w:val="clear" w:color="auto" w:fill="auto"/>
          </w:tcPr>
          <w:p w14:paraId="41D641B8" w14:textId="77777777" w:rsidR="00B85ED1" w:rsidRDefault="00B85ED1" w:rsidP="00775F70">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sz w:val="20"/>
                <w:szCs w:val="20"/>
              </w:rPr>
            </w:pPr>
            <w:r>
              <w:rPr>
                <w:rFonts w:ascii="Arial" w:eastAsia="Arial" w:hAnsi="Arial" w:cs="Arial"/>
                <w:color w:val="000000"/>
                <w:sz w:val="20"/>
                <w:szCs w:val="20"/>
              </w:rPr>
              <w:t>113</w:t>
            </w:r>
          </w:p>
        </w:tc>
        <w:tc>
          <w:tcPr>
            <w:tcW w:w="863" w:type="dxa"/>
            <w:shd w:val="clear" w:color="auto" w:fill="auto"/>
          </w:tcPr>
          <w:p w14:paraId="53A4149F" w14:textId="77777777" w:rsidR="00B85ED1" w:rsidRDefault="00B85ED1" w:rsidP="00775F70">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sz w:val="20"/>
                <w:szCs w:val="20"/>
              </w:rPr>
            </w:pPr>
            <w:r>
              <w:rPr>
                <w:rFonts w:ascii="Arial" w:eastAsia="Arial" w:hAnsi="Arial" w:cs="Arial"/>
                <w:color w:val="000000"/>
                <w:sz w:val="20"/>
                <w:szCs w:val="20"/>
              </w:rPr>
              <w:t>866</w:t>
            </w:r>
          </w:p>
        </w:tc>
        <w:tc>
          <w:tcPr>
            <w:tcW w:w="628" w:type="dxa"/>
            <w:tcBorders>
              <w:right w:val="single" w:sz="4" w:space="0" w:color="000000"/>
            </w:tcBorders>
            <w:shd w:val="clear" w:color="auto" w:fill="auto"/>
          </w:tcPr>
          <w:p w14:paraId="58B7FD5D" w14:textId="77777777" w:rsidR="00B85ED1" w:rsidRDefault="00B85ED1" w:rsidP="00775F70">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sz w:val="20"/>
                <w:szCs w:val="20"/>
              </w:rPr>
            </w:pPr>
            <w:r>
              <w:rPr>
                <w:rFonts w:ascii="Arial" w:eastAsia="Arial" w:hAnsi="Arial" w:cs="Arial"/>
                <w:color w:val="000000"/>
                <w:sz w:val="20"/>
                <w:szCs w:val="20"/>
              </w:rPr>
              <w:t>4</w:t>
            </w:r>
          </w:p>
        </w:tc>
        <w:tc>
          <w:tcPr>
            <w:tcW w:w="923" w:type="dxa"/>
            <w:tcBorders>
              <w:left w:val="single" w:sz="4" w:space="0" w:color="000000"/>
            </w:tcBorders>
            <w:shd w:val="clear" w:color="auto" w:fill="auto"/>
          </w:tcPr>
          <w:p w14:paraId="257FBE51" w14:textId="77777777" w:rsidR="00B85ED1" w:rsidRDefault="00B85ED1" w:rsidP="00775F70">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sz w:val="20"/>
                <w:szCs w:val="20"/>
              </w:rPr>
            </w:pPr>
            <w:r>
              <w:rPr>
                <w:rFonts w:ascii="Arial" w:eastAsia="Arial" w:hAnsi="Arial" w:cs="Arial"/>
                <w:color w:val="000000"/>
                <w:sz w:val="20"/>
                <w:szCs w:val="20"/>
              </w:rPr>
              <w:t>1224</w:t>
            </w:r>
          </w:p>
        </w:tc>
      </w:tr>
      <w:tr w:rsidR="00B85ED1" w14:paraId="054CBEDC" w14:textId="77777777" w:rsidTr="00775F70">
        <w:trPr>
          <w:cnfStyle w:val="000000100000" w:firstRow="0" w:lastRow="0" w:firstColumn="0" w:lastColumn="0" w:oddVBand="0" w:evenVBand="0" w:oddHBand="1" w:evenHBand="0" w:firstRowFirstColumn="0" w:firstRowLastColumn="0" w:lastRowFirstColumn="0" w:lastRowLastColumn="0"/>
          <w:trHeight w:val="217"/>
          <w:jc w:val="center"/>
        </w:trPr>
        <w:tc>
          <w:tcPr>
            <w:cnfStyle w:val="001000000000" w:firstRow="0" w:lastRow="0" w:firstColumn="1" w:lastColumn="0" w:oddVBand="0" w:evenVBand="0" w:oddHBand="0" w:evenHBand="0" w:firstRowFirstColumn="0" w:firstRowLastColumn="0" w:lastRowFirstColumn="0" w:lastRowLastColumn="0"/>
            <w:tcW w:w="1717" w:type="dxa"/>
            <w:tcBorders>
              <w:right w:val="single" w:sz="4" w:space="0" w:color="000000"/>
            </w:tcBorders>
            <w:shd w:val="clear" w:color="auto" w:fill="auto"/>
          </w:tcPr>
          <w:p w14:paraId="26407372" w14:textId="77777777" w:rsidR="00B85ED1" w:rsidRDefault="00B85ED1" w:rsidP="00775F70">
            <w:pPr>
              <w:spacing w:line="360" w:lineRule="auto"/>
              <w:rPr>
                <w:rFonts w:ascii="Arial" w:eastAsia="Arial" w:hAnsi="Arial" w:cs="Arial"/>
                <w:color w:val="000000"/>
                <w:sz w:val="20"/>
                <w:szCs w:val="20"/>
              </w:rPr>
            </w:pPr>
            <w:r>
              <w:rPr>
                <w:rFonts w:ascii="Arial" w:eastAsia="Arial" w:hAnsi="Arial" w:cs="Arial"/>
                <w:color w:val="000000"/>
                <w:sz w:val="20"/>
                <w:szCs w:val="20"/>
              </w:rPr>
              <w:t>Japan</w:t>
            </w:r>
          </w:p>
        </w:tc>
        <w:tc>
          <w:tcPr>
            <w:tcW w:w="977" w:type="dxa"/>
            <w:tcBorders>
              <w:left w:val="single" w:sz="4" w:space="0" w:color="000000"/>
            </w:tcBorders>
            <w:shd w:val="clear" w:color="auto" w:fill="auto"/>
          </w:tcPr>
          <w:p w14:paraId="1199985C" w14:textId="77777777" w:rsidR="00B85ED1" w:rsidRDefault="00B85ED1" w:rsidP="00775F70">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color w:val="000000"/>
                <w:sz w:val="20"/>
                <w:szCs w:val="20"/>
              </w:rPr>
            </w:pPr>
            <w:r>
              <w:rPr>
                <w:rFonts w:ascii="Arial" w:eastAsia="Arial" w:hAnsi="Arial" w:cs="Arial"/>
                <w:color w:val="000000"/>
                <w:sz w:val="20"/>
                <w:szCs w:val="20"/>
              </w:rPr>
              <w:t>0</w:t>
            </w:r>
          </w:p>
        </w:tc>
        <w:tc>
          <w:tcPr>
            <w:tcW w:w="895" w:type="dxa"/>
            <w:shd w:val="clear" w:color="auto" w:fill="auto"/>
          </w:tcPr>
          <w:p w14:paraId="4C76C0E3" w14:textId="77777777" w:rsidR="00B85ED1" w:rsidRDefault="00B85ED1" w:rsidP="00775F70">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color w:val="000000"/>
                <w:sz w:val="20"/>
                <w:szCs w:val="20"/>
              </w:rPr>
            </w:pPr>
            <w:r>
              <w:rPr>
                <w:rFonts w:ascii="Arial" w:eastAsia="Arial" w:hAnsi="Arial" w:cs="Arial"/>
                <w:color w:val="000000"/>
                <w:sz w:val="20"/>
                <w:szCs w:val="20"/>
              </w:rPr>
              <w:t>0</w:t>
            </w:r>
          </w:p>
        </w:tc>
        <w:tc>
          <w:tcPr>
            <w:tcW w:w="766" w:type="dxa"/>
            <w:shd w:val="clear" w:color="auto" w:fill="auto"/>
          </w:tcPr>
          <w:p w14:paraId="02D2988A" w14:textId="77777777" w:rsidR="00B85ED1" w:rsidRDefault="00B85ED1" w:rsidP="00775F70">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color w:val="000000"/>
                <w:sz w:val="20"/>
                <w:szCs w:val="20"/>
              </w:rPr>
            </w:pPr>
            <w:r>
              <w:rPr>
                <w:rFonts w:ascii="Arial" w:eastAsia="Arial" w:hAnsi="Arial" w:cs="Arial"/>
                <w:color w:val="000000"/>
                <w:sz w:val="20"/>
                <w:szCs w:val="20"/>
              </w:rPr>
              <w:t>0</w:t>
            </w:r>
          </w:p>
        </w:tc>
        <w:tc>
          <w:tcPr>
            <w:tcW w:w="863" w:type="dxa"/>
            <w:shd w:val="clear" w:color="auto" w:fill="auto"/>
          </w:tcPr>
          <w:p w14:paraId="643291F7" w14:textId="77777777" w:rsidR="00B85ED1" w:rsidRDefault="00B85ED1" w:rsidP="00775F70">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color w:val="000000"/>
                <w:sz w:val="20"/>
                <w:szCs w:val="20"/>
              </w:rPr>
            </w:pPr>
            <w:r>
              <w:rPr>
                <w:rFonts w:ascii="Arial" w:eastAsia="Arial" w:hAnsi="Arial" w:cs="Arial"/>
                <w:color w:val="000000"/>
                <w:sz w:val="20"/>
                <w:szCs w:val="20"/>
              </w:rPr>
              <w:t>0</w:t>
            </w:r>
          </w:p>
        </w:tc>
        <w:tc>
          <w:tcPr>
            <w:tcW w:w="863" w:type="dxa"/>
            <w:shd w:val="clear" w:color="auto" w:fill="auto"/>
          </w:tcPr>
          <w:p w14:paraId="0316948B" w14:textId="77777777" w:rsidR="00B85ED1" w:rsidRDefault="00B85ED1" w:rsidP="00775F70">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color w:val="000000"/>
                <w:sz w:val="20"/>
                <w:szCs w:val="20"/>
              </w:rPr>
            </w:pPr>
            <w:r>
              <w:rPr>
                <w:rFonts w:ascii="Arial" w:eastAsia="Arial" w:hAnsi="Arial" w:cs="Arial"/>
                <w:color w:val="000000"/>
                <w:sz w:val="20"/>
                <w:szCs w:val="20"/>
              </w:rPr>
              <w:t>1</w:t>
            </w:r>
          </w:p>
        </w:tc>
        <w:tc>
          <w:tcPr>
            <w:tcW w:w="628" w:type="dxa"/>
            <w:tcBorders>
              <w:right w:val="single" w:sz="4" w:space="0" w:color="000000"/>
            </w:tcBorders>
            <w:shd w:val="clear" w:color="auto" w:fill="auto"/>
          </w:tcPr>
          <w:p w14:paraId="144D3A84" w14:textId="77777777" w:rsidR="00B85ED1" w:rsidRDefault="00B85ED1" w:rsidP="00775F70">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color w:val="000000"/>
                <w:sz w:val="20"/>
                <w:szCs w:val="20"/>
              </w:rPr>
            </w:pPr>
            <w:r>
              <w:rPr>
                <w:rFonts w:ascii="Arial" w:eastAsia="Arial" w:hAnsi="Arial" w:cs="Arial"/>
                <w:color w:val="000000"/>
                <w:sz w:val="20"/>
                <w:szCs w:val="20"/>
              </w:rPr>
              <w:t>0</w:t>
            </w:r>
          </w:p>
        </w:tc>
        <w:tc>
          <w:tcPr>
            <w:tcW w:w="923" w:type="dxa"/>
            <w:tcBorders>
              <w:left w:val="single" w:sz="4" w:space="0" w:color="000000"/>
            </w:tcBorders>
            <w:shd w:val="clear" w:color="auto" w:fill="auto"/>
          </w:tcPr>
          <w:p w14:paraId="71CA9F43" w14:textId="77777777" w:rsidR="00B85ED1" w:rsidRDefault="00B85ED1" w:rsidP="00775F70">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color w:val="000000"/>
                <w:sz w:val="20"/>
                <w:szCs w:val="20"/>
              </w:rPr>
            </w:pPr>
            <w:r>
              <w:rPr>
                <w:rFonts w:ascii="Arial" w:eastAsia="Arial" w:hAnsi="Arial" w:cs="Arial"/>
                <w:color w:val="000000"/>
                <w:sz w:val="20"/>
                <w:szCs w:val="20"/>
              </w:rPr>
              <w:t>1</w:t>
            </w:r>
          </w:p>
        </w:tc>
      </w:tr>
      <w:tr w:rsidR="00B85ED1" w14:paraId="69201279" w14:textId="77777777" w:rsidTr="00775F70">
        <w:trPr>
          <w:trHeight w:val="217"/>
          <w:jc w:val="center"/>
        </w:trPr>
        <w:tc>
          <w:tcPr>
            <w:cnfStyle w:val="001000000000" w:firstRow="0" w:lastRow="0" w:firstColumn="1" w:lastColumn="0" w:oddVBand="0" w:evenVBand="0" w:oddHBand="0" w:evenHBand="0" w:firstRowFirstColumn="0" w:firstRowLastColumn="0" w:lastRowFirstColumn="0" w:lastRowLastColumn="0"/>
            <w:tcW w:w="1717" w:type="dxa"/>
            <w:tcBorders>
              <w:right w:val="single" w:sz="4" w:space="0" w:color="000000"/>
            </w:tcBorders>
            <w:shd w:val="clear" w:color="auto" w:fill="auto"/>
          </w:tcPr>
          <w:p w14:paraId="6C42B897" w14:textId="77777777" w:rsidR="00B85ED1" w:rsidRDefault="00B85ED1" w:rsidP="00775F70">
            <w:pPr>
              <w:spacing w:line="360" w:lineRule="auto"/>
              <w:rPr>
                <w:rFonts w:ascii="Arial" w:eastAsia="Arial" w:hAnsi="Arial" w:cs="Arial"/>
                <w:color w:val="000000"/>
                <w:sz w:val="20"/>
                <w:szCs w:val="20"/>
              </w:rPr>
            </w:pPr>
            <w:r>
              <w:rPr>
                <w:rFonts w:ascii="Arial" w:eastAsia="Arial" w:hAnsi="Arial" w:cs="Arial"/>
                <w:color w:val="000000"/>
                <w:sz w:val="20"/>
                <w:szCs w:val="20"/>
              </w:rPr>
              <w:t>Kyrgyzstan</w:t>
            </w:r>
          </w:p>
        </w:tc>
        <w:tc>
          <w:tcPr>
            <w:tcW w:w="977" w:type="dxa"/>
            <w:tcBorders>
              <w:left w:val="single" w:sz="4" w:space="0" w:color="000000"/>
            </w:tcBorders>
            <w:shd w:val="clear" w:color="auto" w:fill="auto"/>
          </w:tcPr>
          <w:p w14:paraId="56B05B4F" w14:textId="77777777" w:rsidR="00B85ED1" w:rsidRDefault="00B85ED1" w:rsidP="00775F70">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sz w:val="20"/>
                <w:szCs w:val="20"/>
              </w:rPr>
            </w:pPr>
            <w:r>
              <w:rPr>
                <w:rFonts w:ascii="Arial" w:eastAsia="Arial" w:hAnsi="Arial" w:cs="Arial"/>
                <w:color w:val="000000"/>
                <w:sz w:val="20"/>
                <w:szCs w:val="20"/>
              </w:rPr>
              <w:t>0</w:t>
            </w:r>
          </w:p>
        </w:tc>
        <w:tc>
          <w:tcPr>
            <w:tcW w:w="895" w:type="dxa"/>
            <w:shd w:val="clear" w:color="auto" w:fill="auto"/>
          </w:tcPr>
          <w:p w14:paraId="46ABD99D" w14:textId="77777777" w:rsidR="00B85ED1" w:rsidRDefault="00B85ED1" w:rsidP="00775F70">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sz w:val="20"/>
                <w:szCs w:val="20"/>
              </w:rPr>
            </w:pPr>
            <w:r>
              <w:rPr>
                <w:rFonts w:ascii="Arial" w:eastAsia="Arial" w:hAnsi="Arial" w:cs="Arial"/>
                <w:color w:val="000000"/>
                <w:sz w:val="20"/>
                <w:szCs w:val="20"/>
              </w:rPr>
              <w:t>0</w:t>
            </w:r>
          </w:p>
        </w:tc>
        <w:tc>
          <w:tcPr>
            <w:tcW w:w="766" w:type="dxa"/>
            <w:shd w:val="clear" w:color="auto" w:fill="auto"/>
          </w:tcPr>
          <w:p w14:paraId="49C835CD" w14:textId="77777777" w:rsidR="00B85ED1" w:rsidRDefault="00B85ED1" w:rsidP="00775F70">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sz w:val="20"/>
                <w:szCs w:val="20"/>
              </w:rPr>
            </w:pPr>
            <w:r>
              <w:rPr>
                <w:rFonts w:ascii="Arial" w:eastAsia="Arial" w:hAnsi="Arial" w:cs="Arial"/>
                <w:color w:val="000000"/>
                <w:sz w:val="20"/>
                <w:szCs w:val="20"/>
              </w:rPr>
              <w:t>25</w:t>
            </w:r>
          </w:p>
        </w:tc>
        <w:tc>
          <w:tcPr>
            <w:tcW w:w="863" w:type="dxa"/>
            <w:shd w:val="clear" w:color="auto" w:fill="auto"/>
          </w:tcPr>
          <w:p w14:paraId="20C4C42E" w14:textId="77777777" w:rsidR="00B85ED1" w:rsidRDefault="00B85ED1" w:rsidP="00775F70">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sz w:val="20"/>
                <w:szCs w:val="20"/>
              </w:rPr>
            </w:pPr>
            <w:r>
              <w:rPr>
                <w:rFonts w:ascii="Arial" w:eastAsia="Arial" w:hAnsi="Arial" w:cs="Arial"/>
                <w:color w:val="000000"/>
                <w:sz w:val="20"/>
                <w:szCs w:val="20"/>
              </w:rPr>
              <w:t>0</w:t>
            </w:r>
          </w:p>
        </w:tc>
        <w:tc>
          <w:tcPr>
            <w:tcW w:w="863" w:type="dxa"/>
            <w:shd w:val="clear" w:color="auto" w:fill="auto"/>
          </w:tcPr>
          <w:p w14:paraId="37A6CFDC" w14:textId="77777777" w:rsidR="00B85ED1" w:rsidRDefault="00B85ED1" w:rsidP="00775F70">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sz w:val="20"/>
                <w:szCs w:val="20"/>
              </w:rPr>
            </w:pPr>
            <w:r>
              <w:rPr>
                <w:rFonts w:ascii="Arial" w:eastAsia="Arial" w:hAnsi="Arial" w:cs="Arial"/>
                <w:color w:val="000000"/>
                <w:sz w:val="20"/>
                <w:szCs w:val="20"/>
              </w:rPr>
              <w:t>3</w:t>
            </w:r>
          </w:p>
        </w:tc>
        <w:tc>
          <w:tcPr>
            <w:tcW w:w="628" w:type="dxa"/>
            <w:tcBorders>
              <w:right w:val="single" w:sz="4" w:space="0" w:color="000000"/>
            </w:tcBorders>
            <w:shd w:val="clear" w:color="auto" w:fill="auto"/>
          </w:tcPr>
          <w:p w14:paraId="1580F8C6" w14:textId="77777777" w:rsidR="00B85ED1" w:rsidRDefault="00B85ED1" w:rsidP="00775F70">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sz w:val="20"/>
                <w:szCs w:val="20"/>
              </w:rPr>
            </w:pPr>
            <w:r>
              <w:rPr>
                <w:rFonts w:ascii="Arial" w:eastAsia="Arial" w:hAnsi="Arial" w:cs="Arial"/>
                <w:color w:val="000000"/>
                <w:sz w:val="20"/>
                <w:szCs w:val="20"/>
              </w:rPr>
              <w:t>0</w:t>
            </w:r>
          </w:p>
        </w:tc>
        <w:tc>
          <w:tcPr>
            <w:tcW w:w="923" w:type="dxa"/>
            <w:tcBorders>
              <w:left w:val="single" w:sz="4" w:space="0" w:color="000000"/>
            </w:tcBorders>
            <w:shd w:val="clear" w:color="auto" w:fill="auto"/>
          </w:tcPr>
          <w:p w14:paraId="0FD49335" w14:textId="77777777" w:rsidR="00B85ED1" w:rsidRDefault="00B85ED1" w:rsidP="00775F70">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sz w:val="20"/>
                <w:szCs w:val="20"/>
              </w:rPr>
            </w:pPr>
            <w:r>
              <w:rPr>
                <w:rFonts w:ascii="Arial" w:eastAsia="Arial" w:hAnsi="Arial" w:cs="Arial"/>
                <w:color w:val="000000"/>
                <w:sz w:val="20"/>
                <w:szCs w:val="20"/>
              </w:rPr>
              <w:t>28</w:t>
            </w:r>
          </w:p>
        </w:tc>
      </w:tr>
      <w:tr w:rsidR="00B85ED1" w14:paraId="1549F9C6" w14:textId="77777777" w:rsidTr="00775F70">
        <w:trPr>
          <w:cnfStyle w:val="000000100000" w:firstRow="0" w:lastRow="0" w:firstColumn="0" w:lastColumn="0" w:oddVBand="0" w:evenVBand="0" w:oddHBand="1" w:evenHBand="0" w:firstRowFirstColumn="0" w:firstRowLastColumn="0" w:lastRowFirstColumn="0" w:lastRowLastColumn="0"/>
          <w:trHeight w:val="217"/>
          <w:jc w:val="center"/>
        </w:trPr>
        <w:tc>
          <w:tcPr>
            <w:cnfStyle w:val="001000000000" w:firstRow="0" w:lastRow="0" w:firstColumn="1" w:lastColumn="0" w:oddVBand="0" w:evenVBand="0" w:oddHBand="0" w:evenHBand="0" w:firstRowFirstColumn="0" w:firstRowLastColumn="0" w:lastRowFirstColumn="0" w:lastRowLastColumn="0"/>
            <w:tcW w:w="1717" w:type="dxa"/>
            <w:tcBorders>
              <w:right w:val="single" w:sz="4" w:space="0" w:color="000000"/>
            </w:tcBorders>
            <w:shd w:val="clear" w:color="auto" w:fill="auto"/>
          </w:tcPr>
          <w:p w14:paraId="0E718AF8" w14:textId="77777777" w:rsidR="00B85ED1" w:rsidRDefault="00B85ED1" w:rsidP="00775F70">
            <w:pPr>
              <w:spacing w:line="360" w:lineRule="auto"/>
              <w:rPr>
                <w:rFonts w:ascii="Arial" w:eastAsia="Arial" w:hAnsi="Arial" w:cs="Arial"/>
                <w:color w:val="000000"/>
                <w:sz w:val="20"/>
                <w:szCs w:val="20"/>
              </w:rPr>
            </w:pPr>
            <w:r>
              <w:rPr>
                <w:rFonts w:ascii="Arial" w:eastAsia="Arial" w:hAnsi="Arial" w:cs="Arial"/>
                <w:color w:val="000000"/>
                <w:sz w:val="20"/>
                <w:szCs w:val="20"/>
              </w:rPr>
              <w:t>Nepal</w:t>
            </w:r>
          </w:p>
        </w:tc>
        <w:tc>
          <w:tcPr>
            <w:tcW w:w="977" w:type="dxa"/>
            <w:tcBorders>
              <w:left w:val="single" w:sz="4" w:space="0" w:color="000000"/>
            </w:tcBorders>
            <w:shd w:val="clear" w:color="auto" w:fill="auto"/>
          </w:tcPr>
          <w:p w14:paraId="34ED0BDC" w14:textId="77777777" w:rsidR="00B85ED1" w:rsidRDefault="00B85ED1" w:rsidP="00775F70">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color w:val="000000"/>
                <w:sz w:val="20"/>
                <w:szCs w:val="20"/>
              </w:rPr>
            </w:pPr>
            <w:r>
              <w:rPr>
                <w:rFonts w:ascii="Arial" w:eastAsia="Arial" w:hAnsi="Arial" w:cs="Arial"/>
                <w:color w:val="000000"/>
                <w:sz w:val="20"/>
                <w:szCs w:val="20"/>
              </w:rPr>
              <w:t>0</w:t>
            </w:r>
          </w:p>
        </w:tc>
        <w:tc>
          <w:tcPr>
            <w:tcW w:w="895" w:type="dxa"/>
            <w:shd w:val="clear" w:color="auto" w:fill="auto"/>
          </w:tcPr>
          <w:p w14:paraId="04ECC081" w14:textId="77777777" w:rsidR="00B85ED1" w:rsidRDefault="00B85ED1" w:rsidP="00775F70">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color w:val="000000"/>
                <w:sz w:val="20"/>
                <w:szCs w:val="20"/>
              </w:rPr>
            </w:pPr>
            <w:r>
              <w:rPr>
                <w:rFonts w:ascii="Arial" w:eastAsia="Arial" w:hAnsi="Arial" w:cs="Arial"/>
                <w:color w:val="000000"/>
                <w:sz w:val="20"/>
                <w:szCs w:val="20"/>
              </w:rPr>
              <w:t>5</w:t>
            </w:r>
          </w:p>
        </w:tc>
        <w:tc>
          <w:tcPr>
            <w:tcW w:w="766" w:type="dxa"/>
            <w:shd w:val="clear" w:color="auto" w:fill="auto"/>
          </w:tcPr>
          <w:p w14:paraId="09A1D694" w14:textId="77777777" w:rsidR="00B85ED1" w:rsidRDefault="00B85ED1" w:rsidP="00775F70">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color w:val="000000"/>
                <w:sz w:val="20"/>
                <w:szCs w:val="20"/>
              </w:rPr>
            </w:pPr>
            <w:r>
              <w:rPr>
                <w:rFonts w:ascii="Arial" w:eastAsia="Arial" w:hAnsi="Arial" w:cs="Arial"/>
                <w:color w:val="000000"/>
                <w:sz w:val="20"/>
                <w:szCs w:val="20"/>
              </w:rPr>
              <w:t>137</w:t>
            </w:r>
          </w:p>
        </w:tc>
        <w:tc>
          <w:tcPr>
            <w:tcW w:w="863" w:type="dxa"/>
            <w:shd w:val="clear" w:color="auto" w:fill="auto"/>
          </w:tcPr>
          <w:p w14:paraId="20B1AAB5" w14:textId="77777777" w:rsidR="00B85ED1" w:rsidRDefault="00B85ED1" w:rsidP="00775F70">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color w:val="000000"/>
                <w:sz w:val="20"/>
                <w:szCs w:val="20"/>
              </w:rPr>
            </w:pPr>
            <w:r>
              <w:rPr>
                <w:rFonts w:ascii="Arial" w:eastAsia="Arial" w:hAnsi="Arial" w:cs="Arial"/>
                <w:color w:val="000000"/>
                <w:sz w:val="20"/>
                <w:szCs w:val="20"/>
              </w:rPr>
              <w:t>34</w:t>
            </w:r>
          </w:p>
        </w:tc>
        <w:tc>
          <w:tcPr>
            <w:tcW w:w="863" w:type="dxa"/>
            <w:shd w:val="clear" w:color="auto" w:fill="auto"/>
          </w:tcPr>
          <w:p w14:paraId="5AEEAB68" w14:textId="77777777" w:rsidR="00B85ED1" w:rsidRDefault="00B85ED1" w:rsidP="00775F70">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color w:val="000000"/>
                <w:sz w:val="20"/>
                <w:szCs w:val="20"/>
              </w:rPr>
            </w:pPr>
            <w:r>
              <w:rPr>
                <w:rFonts w:ascii="Arial" w:eastAsia="Arial" w:hAnsi="Arial" w:cs="Arial"/>
                <w:color w:val="000000"/>
                <w:sz w:val="20"/>
                <w:szCs w:val="20"/>
              </w:rPr>
              <w:t>21</w:t>
            </w:r>
          </w:p>
        </w:tc>
        <w:tc>
          <w:tcPr>
            <w:tcW w:w="628" w:type="dxa"/>
            <w:tcBorders>
              <w:right w:val="single" w:sz="4" w:space="0" w:color="000000"/>
            </w:tcBorders>
            <w:shd w:val="clear" w:color="auto" w:fill="auto"/>
          </w:tcPr>
          <w:p w14:paraId="1132A3D4" w14:textId="77777777" w:rsidR="00B85ED1" w:rsidRDefault="00B85ED1" w:rsidP="00775F70">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color w:val="000000"/>
                <w:sz w:val="20"/>
                <w:szCs w:val="20"/>
              </w:rPr>
            </w:pPr>
            <w:r>
              <w:rPr>
                <w:rFonts w:ascii="Arial" w:eastAsia="Arial" w:hAnsi="Arial" w:cs="Arial"/>
                <w:color w:val="000000"/>
                <w:sz w:val="20"/>
                <w:szCs w:val="20"/>
              </w:rPr>
              <w:t>0</w:t>
            </w:r>
          </w:p>
        </w:tc>
        <w:tc>
          <w:tcPr>
            <w:tcW w:w="923" w:type="dxa"/>
            <w:tcBorders>
              <w:left w:val="single" w:sz="4" w:space="0" w:color="000000"/>
            </w:tcBorders>
            <w:shd w:val="clear" w:color="auto" w:fill="auto"/>
          </w:tcPr>
          <w:p w14:paraId="5EC3B6D5" w14:textId="77777777" w:rsidR="00B85ED1" w:rsidRDefault="00B85ED1" w:rsidP="00775F70">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color w:val="000000"/>
                <w:sz w:val="20"/>
                <w:szCs w:val="20"/>
              </w:rPr>
            </w:pPr>
            <w:r>
              <w:rPr>
                <w:rFonts w:ascii="Arial" w:eastAsia="Arial" w:hAnsi="Arial" w:cs="Arial"/>
                <w:color w:val="000000"/>
                <w:sz w:val="20"/>
                <w:szCs w:val="20"/>
              </w:rPr>
              <w:t>197</w:t>
            </w:r>
          </w:p>
        </w:tc>
      </w:tr>
      <w:tr w:rsidR="00B85ED1" w14:paraId="40F2F21E" w14:textId="77777777" w:rsidTr="00775F70">
        <w:trPr>
          <w:trHeight w:val="217"/>
          <w:jc w:val="center"/>
        </w:trPr>
        <w:tc>
          <w:tcPr>
            <w:cnfStyle w:val="001000000000" w:firstRow="0" w:lastRow="0" w:firstColumn="1" w:lastColumn="0" w:oddVBand="0" w:evenVBand="0" w:oddHBand="0" w:evenHBand="0" w:firstRowFirstColumn="0" w:firstRowLastColumn="0" w:lastRowFirstColumn="0" w:lastRowLastColumn="0"/>
            <w:tcW w:w="1717" w:type="dxa"/>
            <w:tcBorders>
              <w:right w:val="single" w:sz="4" w:space="0" w:color="000000"/>
            </w:tcBorders>
            <w:shd w:val="clear" w:color="auto" w:fill="auto"/>
          </w:tcPr>
          <w:p w14:paraId="51FFE616" w14:textId="77777777" w:rsidR="00B85ED1" w:rsidRDefault="00B85ED1" w:rsidP="00775F70">
            <w:pPr>
              <w:spacing w:line="360" w:lineRule="auto"/>
              <w:rPr>
                <w:rFonts w:ascii="Arial" w:eastAsia="Arial" w:hAnsi="Arial" w:cs="Arial"/>
                <w:color w:val="000000"/>
                <w:sz w:val="20"/>
                <w:szCs w:val="20"/>
              </w:rPr>
            </w:pPr>
            <w:r>
              <w:rPr>
                <w:rFonts w:ascii="Arial" w:eastAsia="Arial" w:hAnsi="Arial" w:cs="Arial"/>
                <w:color w:val="000000"/>
                <w:sz w:val="20"/>
                <w:szCs w:val="20"/>
              </w:rPr>
              <w:t>Nigeria</w:t>
            </w:r>
          </w:p>
        </w:tc>
        <w:tc>
          <w:tcPr>
            <w:tcW w:w="977" w:type="dxa"/>
            <w:tcBorders>
              <w:left w:val="single" w:sz="4" w:space="0" w:color="000000"/>
            </w:tcBorders>
            <w:shd w:val="clear" w:color="auto" w:fill="auto"/>
          </w:tcPr>
          <w:p w14:paraId="612ACCEE" w14:textId="77777777" w:rsidR="00B85ED1" w:rsidRDefault="00B85ED1" w:rsidP="00775F70">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sz w:val="20"/>
                <w:szCs w:val="20"/>
              </w:rPr>
            </w:pPr>
            <w:r>
              <w:rPr>
                <w:rFonts w:ascii="Arial" w:eastAsia="Arial" w:hAnsi="Arial" w:cs="Arial"/>
                <w:color w:val="000000"/>
                <w:sz w:val="20"/>
                <w:szCs w:val="20"/>
              </w:rPr>
              <w:t>0</w:t>
            </w:r>
          </w:p>
        </w:tc>
        <w:tc>
          <w:tcPr>
            <w:tcW w:w="895" w:type="dxa"/>
            <w:shd w:val="clear" w:color="auto" w:fill="auto"/>
          </w:tcPr>
          <w:p w14:paraId="4204B8BA" w14:textId="77777777" w:rsidR="00B85ED1" w:rsidRDefault="00B85ED1" w:rsidP="00775F70">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sz w:val="20"/>
                <w:szCs w:val="20"/>
              </w:rPr>
            </w:pPr>
            <w:r>
              <w:rPr>
                <w:rFonts w:ascii="Arial" w:eastAsia="Arial" w:hAnsi="Arial" w:cs="Arial"/>
                <w:color w:val="000000"/>
                <w:sz w:val="20"/>
                <w:szCs w:val="20"/>
              </w:rPr>
              <w:t>0</w:t>
            </w:r>
          </w:p>
        </w:tc>
        <w:tc>
          <w:tcPr>
            <w:tcW w:w="766" w:type="dxa"/>
            <w:shd w:val="clear" w:color="auto" w:fill="auto"/>
          </w:tcPr>
          <w:p w14:paraId="4A2F917C" w14:textId="77777777" w:rsidR="00B85ED1" w:rsidRDefault="00B85ED1" w:rsidP="00775F70">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sz w:val="20"/>
                <w:szCs w:val="20"/>
              </w:rPr>
            </w:pPr>
            <w:r>
              <w:rPr>
                <w:rFonts w:ascii="Arial" w:eastAsia="Arial" w:hAnsi="Arial" w:cs="Arial"/>
                <w:color w:val="000000"/>
                <w:sz w:val="20"/>
                <w:szCs w:val="20"/>
              </w:rPr>
              <w:t>0</w:t>
            </w:r>
          </w:p>
        </w:tc>
        <w:tc>
          <w:tcPr>
            <w:tcW w:w="863" w:type="dxa"/>
            <w:shd w:val="clear" w:color="auto" w:fill="auto"/>
          </w:tcPr>
          <w:p w14:paraId="1DED1AB0" w14:textId="77777777" w:rsidR="00B85ED1" w:rsidRDefault="00B85ED1" w:rsidP="00775F70">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sz w:val="20"/>
                <w:szCs w:val="20"/>
              </w:rPr>
            </w:pPr>
            <w:r>
              <w:rPr>
                <w:rFonts w:ascii="Arial" w:eastAsia="Arial" w:hAnsi="Arial" w:cs="Arial"/>
                <w:color w:val="000000"/>
                <w:sz w:val="20"/>
                <w:szCs w:val="20"/>
              </w:rPr>
              <w:t>0</w:t>
            </w:r>
          </w:p>
        </w:tc>
        <w:tc>
          <w:tcPr>
            <w:tcW w:w="863" w:type="dxa"/>
            <w:shd w:val="clear" w:color="auto" w:fill="auto"/>
          </w:tcPr>
          <w:p w14:paraId="2C25A735" w14:textId="77777777" w:rsidR="00B85ED1" w:rsidRDefault="00B85ED1" w:rsidP="00775F70">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sz w:val="20"/>
                <w:szCs w:val="20"/>
              </w:rPr>
            </w:pPr>
            <w:r>
              <w:rPr>
                <w:rFonts w:ascii="Arial" w:eastAsia="Arial" w:hAnsi="Arial" w:cs="Arial"/>
                <w:color w:val="000000"/>
                <w:sz w:val="20"/>
                <w:szCs w:val="20"/>
              </w:rPr>
              <w:t>15</w:t>
            </w:r>
          </w:p>
        </w:tc>
        <w:tc>
          <w:tcPr>
            <w:tcW w:w="628" w:type="dxa"/>
            <w:tcBorders>
              <w:right w:val="single" w:sz="4" w:space="0" w:color="000000"/>
            </w:tcBorders>
            <w:shd w:val="clear" w:color="auto" w:fill="auto"/>
          </w:tcPr>
          <w:p w14:paraId="3B8C6ADB" w14:textId="77777777" w:rsidR="00B85ED1" w:rsidRDefault="00B85ED1" w:rsidP="00775F70">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sz w:val="20"/>
                <w:szCs w:val="20"/>
              </w:rPr>
            </w:pPr>
            <w:r>
              <w:rPr>
                <w:rFonts w:ascii="Arial" w:eastAsia="Arial" w:hAnsi="Arial" w:cs="Arial"/>
                <w:color w:val="000000"/>
                <w:sz w:val="20"/>
                <w:szCs w:val="20"/>
              </w:rPr>
              <w:t>0</w:t>
            </w:r>
          </w:p>
        </w:tc>
        <w:tc>
          <w:tcPr>
            <w:tcW w:w="923" w:type="dxa"/>
            <w:tcBorders>
              <w:left w:val="single" w:sz="4" w:space="0" w:color="000000"/>
            </w:tcBorders>
            <w:shd w:val="clear" w:color="auto" w:fill="auto"/>
          </w:tcPr>
          <w:p w14:paraId="14EC1BCB" w14:textId="77777777" w:rsidR="00B85ED1" w:rsidRDefault="00B85ED1" w:rsidP="00775F70">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sz w:val="20"/>
                <w:szCs w:val="20"/>
              </w:rPr>
            </w:pPr>
            <w:r>
              <w:rPr>
                <w:rFonts w:ascii="Arial" w:eastAsia="Arial" w:hAnsi="Arial" w:cs="Arial"/>
                <w:color w:val="000000"/>
                <w:sz w:val="20"/>
                <w:szCs w:val="20"/>
              </w:rPr>
              <w:t>15</w:t>
            </w:r>
          </w:p>
        </w:tc>
      </w:tr>
      <w:tr w:rsidR="00B85ED1" w14:paraId="77E61186" w14:textId="77777777" w:rsidTr="00775F70">
        <w:trPr>
          <w:cnfStyle w:val="000000100000" w:firstRow="0" w:lastRow="0" w:firstColumn="0" w:lastColumn="0" w:oddVBand="0" w:evenVBand="0" w:oddHBand="1" w:evenHBand="0" w:firstRowFirstColumn="0" w:firstRowLastColumn="0" w:lastRowFirstColumn="0" w:lastRowLastColumn="0"/>
          <w:trHeight w:val="217"/>
          <w:jc w:val="center"/>
        </w:trPr>
        <w:tc>
          <w:tcPr>
            <w:cnfStyle w:val="001000000000" w:firstRow="0" w:lastRow="0" w:firstColumn="1" w:lastColumn="0" w:oddVBand="0" w:evenVBand="0" w:oddHBand="0" w:evenHBand="0" w:firstRowFirstColumn="0" w:firstRowLastColumn="0" w:lastRowFirstColumn="0" w:lastRowLastColumn="0"/>
            <w:tcW w:w="1717" w:type="dxa"/>
            <w:tcBorders>
              <w:right w:val="single" w:sz="4" w:space="0" w:color="000000"/>
            </w:tcBorders>
            <w:shd w:val="clear" w:color="auto" w:fill="auto"/>
          </w:tcPr>
          <w:p w14:paraId="433F4BA7" w14:textId="77777777" w:rsidR="00B85ED1" w:rsidRDefault="00B85ED1" w:rsidP="00775F70">
            <w:pPr>
              <w:spacing w:line="360" w:lineRule="auto"/>
              <w:rPr>
                <w:rFonts w:ascii="Arial" w:eastAsia="Arial" w:hAnsi="Arial" w:cs="Arial"/>
                <w:color w:val="000000"/>
                <w:sz w:val="20"/>
                <w:szCs w:val="20"/>
              </w:rPr>
            </w:pPr>
            <w:r>
              <w:rPr>
                <w:rFonts w:ascii="Arial" w:eastAsia="Arial" w:hAnsi="Arial" w:cs="Arial"/>
                <w:color w:val="000000"/>
                <w:sz w:val="20"/>
                <w:szCs w:val="20"/>
              </w:rPr>
              <w:t>Pakistan</w:t>
            </w:r>
          </w:p>
        </w:tc>
        <w:tc>
          <w:tcPr>
            <w:tcW w:w="977" w:type="dxa"/>
            <w:tcBorders>
              <w:left w:val="single" w:sz="4" w:space="0" w:color="000000"/>
            </w:tcBorders>
            <w:shd w:val="clear" w:color="auto" w:fill="auto"/>
          </w:tcPr>
          <w:p w14:paraId="6E462EF1" w14:textId="77777777" w:rsidR="00B85ED1" w:rsidRDefault="00B85ED1" w:rsidP="00775F70">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color w:val="000000"/>
                <w:sz w:val="20"/>
                <w:szCs w:val="20"/>
              </w:rPr>
            </w:pPr>
            <w:r>
              <w:rPr>
                <w:rFonts w:ascii="Arial" w:eastAsia="Arial" w:hAnsi="Arial" w:cs="Arial"/>
                <w:color w:val="000000"/>
                <w:sz w:val="20"/>
                <w:szCs w:val="20"/>
              </w:rPr>
              <w:t>1</w:t>
            </w:r>
          </w:p>
        </w:tc>
        <w:tc>
          <w:tcPr>
            <w:tcW w:w="895" w:type="dxa"/>
            <w:shd w:val="clear" w:color="auto" w:fill="auto"/>
          </w:tcPr>
          <w:p w14:paraId="1583B543" w14:textId="77777777" w:rsidR="00B85ED1" w:rsidRDefault="00B85ED1" w:rsidP="00775F70">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color w:val="000000"/>
                <w:sz w:val="20"/>
                <w:szCs w:val="20"/>
              </w:rPr>
            </w:pPr>
            <w:r>
              <w:rPr>
                <w:rFonts w:ascii="Arial" w:eastAsia="Arial" w:hAnsi="Arial" w:cs="Arial"/>
                <w:color w:val="000000"/>
                <w:sz w:val="20"/>
                <w:szCs w:val="20"/>
              </w:rPr>
              <w:t>30</w:t>
            </w:r>
          </w:p>
        </w:tc>
        <w:tc>
          <w:tcPr>
            <w:tcW w:w="766" w:type="dxa"/>
            <w:shd w:val="clear" w:color="auto" w:fill="auto"/>
          </w:tcPr>
          <w:p w14:paraId="78CD796B" w14:textId="77777777" w:rsidR="00B85ED1" w:rsidRDefault="00B85ED1" w:rsidP="00775F70">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color w:val="000000"/>
                <w:sz w:val="20"/>
                <w:szCs w:val="20"/>
              </w:rPr>
            </w:pPr>
            <w:r>
              <w:rPr>
                <w:rFonts w:ascii="Arial" w:eastAsia="Arial" w:hAnsi="Arial" w:cs="Arial"/>
                <w:color w:val="000000"/>
                <w:sz w:val="20"/>
                <w:szCs w:val="20"/>
              </w:rPr>
              <w:t>23</w:t>
            </w:r>
          </w:p>
        </w:tc>
        <w:tc>
          <w:tcPr>
            <w:tcW w:w="863" w:type="dxa"/>
            <w:shd w:val="clear" w:color="auto" w:fill="auto"/>
          </w:tcPr>
          <w:p w14:paraId="7DB7F2E8" w14:textId="77777777" w:rsidR="00B85ED1" w:rsidRDefault="00B85ED1" w:rsidP="00775F70">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color w:val="000000"/>
                <w:sz w:val="20"/>
                <w:szCs w:val="20"/>
              </w:rPr>
            </w:pPr>
            <w:r>
              <w:rPr>
                <w:rFonts w:ascii="Arial" w:eastAsia="Arial" w:hAnsi="Arial" w:cs="Arial"/>
                <w:color w:val="000000"/>
                <w:sz w:val="20"/>
                <w:szCs w:val="20"/>
              </w:rPr>
              <w:t>363</w:t>
            </w:r>
          </w:p>
        </w:tc>
        <w:tc>
          <w:tcPr>
            <w:tcW w:w="863" w:type="dxa"/>
            <w:shd w:val="clear" w:color="auto" w:fill="auto"/>
          </w:tcPr>
          <w:p w14:paraId="14EEA3FF" w14:textId="77777777" w:rsidR="00B85ED1" w:rsidRDefault="00B85ED1" w:rsidP="00775F70">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color w:val="000000"/>
                <w:sz w:val="20"/>
                <w:szCs w:val="20"/>
              </w:rPr>
            </w:pPr>
            <w:r>
              <w:rPr>
                <w:rFonts w:ascii="Arial" w:eastAsia="Arial" w:hAnsi="Arial" w:cs="Arial"/>
                <w:color w:val="000000"/>
                <w:sz w:val="20"/>
                <w:szCs w:val="20"/>
              </w:rPr>
              <w:t>74</w:t>
            </w:r>
          </w:p>
        </w:tc>
        <w:tc>
          <w:tcPr>
            <w:tcW w:w="628" w:type="dxa"/>
            <w:tcBorders>
              <w:right w:val="single" w:sz="4" w:space="0" w:color="000000"/>
            </w:tcBorders>
            <w:shd w:val="clear" w:color="auto" w:fill="auto"/>
          </w:tcPr>
          <w:p w14:paraId="22162EE7" w14:textId="77777777" w:rsidR="00B85ED1" w:rsidRDefault="00B85ED1" w:rsidP="00775F70">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color w:val="000000"/>
                <w:sz w:val="20"/>
                <w:szCs w:val="20"/>
              </w:rPr>
            </w:pPr>
            <w:r>
              <w:rPr>
                <w:rFonts w:ascii="Arial" w:eastAsia="Arial" w:hAnsi="Arial" w:cs="Arial"/>
                <w:color w:val="000000"/>
                <w:sz w:val="20"/>
                <w:szCs w:val="20"/>
              </w:rPr>
              <w:t>0</w:t>
            </w:r>
          </w:p>
        </w:tc>
        <w:tc>
          <w:tcPr>
            <w:tcW w:w="923" w:type="dxa"/>
            <w:tcBorders>
              <w:left w:val="single" w:sz="4" w:space="0" w:color="000000"/>
            </w:tcBorders>
            <w:shd w:val="clear" w:color="auto" w:fill="auto"/>
          </w:tcPr>
          <w:p w14:paraId="48120F69" w14:textId="77777777" w:rsidR="00B85ED1" w:rsidRDefault="00B85ED1" w:rsidP="00775F70">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color w:val="000000"/>
                <w:sz w:val="20"/>
                <w:szCs w:val="20"/>
              </w:rPr>
            </w:pPr>
            <w:r>
              <w:rPr>
                <w:rFonts w:ascii="Arial" w:eastAsia="Arial" w:hAnsi="Arial" w:cs="Arial"/>
                <w:color w:val="000000"/>
                <w:sz w:val="20"/>
                <w:szCs w:val="20"/>
              </w:rPr>
              <w:t>491</w:t>
            </w:r>
          </w:p>
        </w:tc>
      </w:tr>
      <w:tr w:rsidR="00B85ED1" w14:paraId="027B6600" w14:textId="77777777" w:rsidTr="00775F70">
        <w:trPr>
          <w:trHeight w:val="217"/>
          <w:jc w:val="center"/>
        </w:trPr>
        <w:tc>
          <w:tcPr>
            <w:cnfStyle w:val="001000000000" w:firstRow="0" w:lastRow="0" w:firstColumn="1" w:lastColumn="0" w:oddVBand="0" w:evenVBand="0" w:oddHBand="0" w:evenHBand="0" w:firstRowFirstColumn="0" w:firstRowLastColumn="0" w:lastRowFirstColumn="0" w:lastRowLastColumn="0"/>
            <w:tcW w:w="1717" w:type="dxa"/>
            <w:tcBorders>
              <w:right w:val="single" w:sz="4" w:space="0" w:color="000000"/>
            </w:tcBorders>
            <w:shd w:val="clear" w:color="auto" w:fill="auto"/>
          </w:tcPr>
          <w:p w14:paraId="503B2E7A" w14:textId="77777777" w:rsidR="00B85ED1" w:rsidRDefault="00B85ED1" w:rsidP="00775F70">
            <w:pPr>
              <w:spacing w:line="360" w:lineRule="auto"/>
              <w:rPr>
                <w:rFonts w:ascii="Arial" w:eastAsia="Arial" w:hAnsi="Arial" w:cs="Arial"/>
                <w:color w:val="000000"/>
                <w:sz w:val="20"/>
                <w:szCs w:val="20"/>
              </w:rPr>
            </w:pPr>
            <w:r>
              <w:rPr>
                <w:rFonts w:ascii="Arial" w:eastAsia="Arial" w:hAnsi="Arial" w:cs="Arial"/>
                <w:color w:val="000000"/>
                <w:sz w:val="20"/>
                <w:szCs w:val="20"/>
              </w:rPr>
              <w:t>Peru</w:t>
            </w:r>
          </w:p>
        </w:tc>
        <w:tc>
          <w:tcPr>
            <w:tcW w:w="977" w:type="dxa"/>
            <w:tcBorders>
              <w:left w:val="single" w:sz="4" w:space="0" w:color="000000"/>
            </w:tcBorders>
            <w:shd w:val="clear" w:color="auto" w:fill="auto"/>
          </w:tcPr>
          <w:p w14:paraId="0972CE46" w14:textId="77777777" w:rsidR="00B85ED1" w:rsidRDefault="00B85ED1" w:rsidP="00775F70">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sz w:val="20"/>
                <w:szCs w:val="20"/>
              </w:rPr>
            </w:pPr>
            <w:r>
              <w:rPr>
                <w:rFonts w:ascii="Arial" w:eastAsia="Arial" w:hAnsi="Arial" w:cs="Arial"/>
                <w:color w:val="000000"/>
                <w:sz w:val="20"/>
                <w:szCs w:val="20"/>
              </w:rPr>
              <w:t>2</w:t>
            </w:r>
          </w:p>
        </w:tc>
        <w:tc>
          <w:tcPr>
            <w:tcW w:w="895" w:type="dxa"/>
            <w:shd w:val="clear" w:color="auto" w:fill="auto"/>
          </w:tcPr>
          <w:p w14:paraId="145FFFA4" w14:textId="77777777" w:rsidR="00B85ED1" w:rsidRDefault="00B85ED1" w:rsidP="00775F70">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sz w:val="20"/>
                <w:szCs w:val="20"/>
              </w:rPr>
            </w:pPr>
            <w:r>
              <w:rPr>
                <w:rFonts w:ascii="Arial" w:eastAsia="Arial" w:hAnsi="Arial" w:cs="Arial"/>
                <w:color w:val="000000"/>
                <w:sz w:val="20"/>
                <w:szCs w:val="20"/>
              </w:rPr>
              <w:t>1</w:t>
            </w:r>
          </w:p>
        </w:tc>
        <w:tc>
          <w:tcPr>
            <w:tcW w:w="766" w:type="dxa"/>
            <w:shd w:val="clear" w:color="auto" w:fill="auto"/>
          </w:tcPr>
          <w:p w14:paraId="41DEF07F" w14:textId="77777777" w:rsidR="00B85ED1" w:rsidRDefault="00B85ED1" w:rsidP="00775F70">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sz w:val="20"/>
                <w:szCs w:val="20"/>
              </w:rPr>
            </w:pPr>
            <w:r>
              <w:rPr>
                <w:rFonts w:ascii="Arial" w:eastAsia="Arial" w:hAnsi="Arial" w:cs="Arial"/>
                <w:color w:val="000000"/>
                <w:sz w:val="20"/>
                <w:szCs w:val="20"/>
              </w:rPr>
              <w:t>360</w:t>
            </w:r>
          </w:p>
        </w:tc>
        <w:tc>
          <w:tcPr>
            <w:tcW w:w="863" w:type="dxa"/>
            <w:shd w:val="clear" w:color="auto" w:fill="auto"/>
          </w:tcPr>
          <w:p w14:paraId="20BD21A3" w14:textId="77777777" w:rsidR="00B85ED1" w:rsidRDefault="00B85ED1" w:rsidP="00775F70">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sz w:val="20"/>
                <w:szCs w:val="20"/>
              </w:rPr>
            </w:pPr>
            <w:r>
              <w:rPr>
                <w:rFonts w:ascii="Arial" w:eastAsia="Arial" w:hAnsi="Arial" w:cs="Arial"/>
                <w:color w:val="000000"/>
                <w:sz w:val="20"/>
                <w:szCs w:val="20"/>
              </w:rPr>
              <w:t>0</w:t>
            </w:r>
          </w:p>
        </w:tc>
        <w:tc>
          <w:tcPr>
            <w:tcW w:w="863" w:type="dxa"/>
            <w:shd w:val="clear" w:color="auto" w:fill="auto"/>
          </w:tcPr>
          <w:p w14:paraId="12C03A77" w14:textId="77777777" w:rsidR="00B85ED1" w:rsidRDefault="00B85ED1" w:rsidP="00775F70">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sz w:val="20"/>
                <w:szCs w:val="20"/>
              </w:rPr>
            </w:pPr>
            <w:r>
              <w:rPr>
                <w:rFonts w:ascii="Arial" w:eastAsia="Arial" w:hAnsi="Arial" w:cs="Arial"/>
                <w:color w:val="000000"/>
                <w:sz w:val="20"/>
                <w:szCs w:val="20"/>
              </w:rPr>
              <w:t>2328</w:t>
            </w:r>
          </w:p>
        </w:tc>
        <w:tc>
          <w:tcPr>
            <w:tcW w:w="628" w:type="dxa"/>
            <w:tcBorders>
              <w:right w:val="single" w:sz="4" w:space="0" w:color="000000"/>
            </w:tcBorders>
            <w:shd w:val="clear" w:color="auto" w:fill="auto"/>
          </w:tcPr>
          <w:p w14:paraId="738FAF4F" w14:textId="77777777" w:rsidR="00B85ED1" w:rsidRDefault="00B85ED1" w:rsidP="00775F70">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sz w:val="20"/>
                <w:szCs w:val="20"/>
              </w:rPr>
            </w:pPr>
            <w:r>
              <w:rPr>
                <w:rFonts w:ascii="Arial" w:eastAsia="Arial" w:hAnsi="Arial" w:cs="Arial"/>
                <w:color w:val="000000"/>
                <w:sz w:val="20"/>
                <w:szCs w:val="20"/>
              </w:rPr>
              <w:t>0</w:t>
            </w:r>
          </w:p>
        </w:tc>
        <w:tc>
          <w:tcPr>
            <w:tcW w:w="923" w:type="dxa"/>
            <w:tcBorders>
              <w:left w:val="single" w:sz="4" w:space="0" w:color="000000"/>
            </w:tcBorders>
            <w:shd w:val="clear" w:color="auto" w:fill="auto"/>
          </w:tcPr>
          <w:p w14:paraId="6A455FDC" w14:textId="77777777" w:rsidR="00B85ED1" w:rsidRDefault="00B85ED1" w:rsidP="00775F70">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sz w:val="20"/>
                <w:szCs w:val="20"/>
              </w:rPr>
            </w:pPr>
            <w:r>
              <w:rPr>
                <w:rFonts w:ascii="Arial" w:eastAsia="Arial" w:hAnsi="Arial" w:cs="Arial"/>
                <w:color w:val="000000"/>
                <w:sz w:val="20"/>
                <w:szCs w:val="20"/>
              </w:rPr>
              <w:t>2691</w:t>
            </w:r>
          </w:p>
        </w:tc>
      </w:tr>
      <w:tr w:rsidR="00B85ED1" w14:paraId="5A0DE78F" w14:textId="77777777" w:rsidTr="00775F70">
        <w:trPr>
          <w:cnfStyle w:val="000000100000" w:firstRow="0" w:lastRow="0" w:firstColumn="0" w:lastColumn="0" w:oddVBand="0" w:evenVBand="0" w:oddHBand="1" w:evenHBand="0" w:firstRowFirstColumn="0" w:firstRowLastColumn="0" w:lastRowFirstColumn="0" w:lastRowLastColumn="0"/>
          <w:trHeight w:val="236"/>
          <w:jc w:val="center"/>
        </w:trPr>
        <w:tc>
          <w:tcPr>
            <w:cnfStyle w:val="001000000000" w:firstRow="0" w:lastRow="0" w:firstColumn="1" w:lastColumn="0" w:oddVBand="0" w:evenVBand="0" w:oddHBand="0" w:evenHBand="0" w:firstRowFirstColumn="0" w:firstRowLastColumn="0" w:lastRowFirstColumn="0" w:lastRowLastColumn="0"/>
            <w:tcW w:w="1717" w:type="dxa"/>
            <w:tcBorders>
              <w:right w:val="single" w:sz="4" w:space="0" w:color="000000"/>
            </w:tcBorders>
            <w:shd w:val="clear" w:color="auto" w:fill="auto"/>
          </w:tcPr>
          <w:p w14:paraId="5304B0C4" w14:textId="77777777" w:rsidR="00B85ED1" w:rsidRDefault="00B85ED1" w:rsidP="00775F70">
            <w:pPr>
              <w:spacing w:line="360" w:lineRule="auto"/>
              <w:rPr>
                <w:rFonts w:ascii="Arial" w:eastAsia="Arial" w:hAnsi="Arial" w:cs="Arial"/>
                <w:color w:val="000000"/>
                <w:sz w:val="20"/>
                <w:szCs w:val="20"/>
              </w:rPr>
            </w:pPr>
            <w:r>
              <w:rPr>
                <w:rFonts w:ascii="Arial" w:eastAsia="Arial" w:hAnsi="Arial" w:cs="Arial"/>
                <w:color w:val="000000"/>
                <w:sz w:val="20"/>
                <w:szCs w:val="20"/>
              </w:rPr>
              <w:lastRenderedPageBreak/>
              <w:t>South Africa</w:t>
            </w:r>
          </w:p>
        </w:tc>
        <w:tc>
          <w:tcPr>
            <w:tcW w:w="977" w:type="dxa"/>
            <w:tcBorders>
              <w:left w:val="single" w:sz="4" w:space="0" w:color="000000"/>
            </w:tcBorders>
            <w:shd w:val="clear" w:color="auto" w:fill="auto"/>
          </w:tcPr>
          <w:p w14:paraId="75FE33D5" w14:textId="77777777" w:rsidR="00B85ED1" w:rsidRDefault="00B85ED1" w:rsidP="00775F70">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color w:val="000000"/>
                <w:sz w:val="20"/>
                <w:szCs w:val="20"/>
              </w:rPr>
            </w:pPr>
            <w:r>
              <w:rPr>
                <w:rFonts w:ascii="Arial" w:eastAsia="Arial" w:hAnsi="Arial" w:cs="Arial"/>
                <w:color w:val="000000"/>
                <w:sz w:val="20"/>
                <w:szCs w:val="20"/>
              </w:rPr>
              <w:t>1</w:t>
            </w:r>
          </w:p>
        </w:tc>
        <w:tc>
          <w:tcPr>
            <w:tcW w:w="895" w:type="dxa"/>
            <w:shd w:val="clear" w:color="auto" w:fill="auto"/>
          </w:tcPr>
          <w:p w14:paraId="3417610D" w14:textId="77777777" w:rsidR="00B85ED1" w:rsidRDefault="00B85ED1" w:rsidP="00775F70">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color w:val="000000"/>
                <w:sz w:val="20"/>
                <w:szCs w:val="20"/>
              </w:rPr>
            </w:pPr>
            <w:r>
              <w:rPr>
                <w:rFonts w:ascii="Arial" w:eastAsia="Arial" w:hAnsi="Arial" w:cs="Arial"/>
                <w:color w:val="000000"/>
                <w:sz w:val="20"/>
                <w:szCs w:val="20"/>
              </w:rPr>
              <w:t>61</w:t>
            </w:r>
          </w:p>
        </w:tc>
        <w:tc>
          <w:tcPr>
            <w:tcW w:w="766" w:type="dxa"/>
            <w:shd w:val="clear" w:color="auto" w:fill="auto"/>
          </w:tcPr>
          <w:p w14:paraId="7FF2EE22" w14:textId="77777777" w:rsidR="00B85ED1" w:rsidRDefault="00B85ED1" w:rsidP="00775F70">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color w:val="000000"/>
                <w:sz w:val="20"/>
                <w:szCs w:val="20"/>
              </w:rPr>
            </w:pPr>
            <w:r>
              <w:rPr>
                <w:rFonts w:ascii="Arial" w:eastAsia="Arial" w:hAnsi="Arial" w:cs="Arial"/>
                <w:color w:val="000000"/>
                <w:sz w:val="20"/>
                <w:szCs w:val="20"/>
              </w:rPr>
              <w:t>874</w:t>
            </w:r>
          </w:p>
        </w:tc>
        <w:tc>
          <w:tcPr>
            <w:tcW w:w="863" w:type="dxa"/>
            <w:shd w:val="clear" w:color="auto" w:fill="auto"/>
          </w:tcPr>
          <w:p w14:paraId="25A69A52" w14:textId="77777777" w:rsidR="00B85ED1" w:rsidRDefault="00B85ED1" w:rsidP="00775F70">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color w:val="000000"/>
                <w:sz w:val="20"/>
                <w:szCs w:val="20"/>
              </w:rPr>
            </w:pPr>
            <w:r>
              <w:rPr>
                <w:rFonts w:ascii="Arial" w:eastAsia="Arial" w:hAnsi="Arial" w:cs="Arial"/>
                <w:color w:val="000000"/>
                <w:sz w:val="20"/>
                <w:szCs w:val="20"/>
              </w:rPr>
              <w:t>57</w:t>
            </w:r>
          </w:p>
        </w:tc>
        <w:tc>
          <w:tcPr>
            <w:tcW w:w="863" w:type="dxa"/>
            <w:shd w:val="clear" w:color="auto" w:fill="auto"/>
          </w:tcPr>
          <w:p w14:paraId="037AFAF5" w14:textId="77777777" w:rsidR="00B85ED1" w:rsidRDefault="00B85ED1" w:rsidP="00775F70">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color w:val="000000"/>
                <w:sz w:val="20"/>
                <w:szCs w:val="20"/>
              </w:rPr>
            </w:pPr>
            <w:r>
              <w:rPr>
                <w:rFonts w:ascii="Arial" w:eastAsia="Arial" w:hAnsi="Arial" w:cs="Arial"/>
                <w:color w:val="000000"/>
                <w:sz w:val="20"/>
                <w:szCs w:val="20"/>
              </w:rPr>
              <w:t>1162</w:t>
            </w:r>
          </w:p>
        </w:tc>
        <w:tc>
          <w:tcPr>
            <w:tcW w:w="628" w:type="dxa"/>
            <w:tcBorders>
              <w:right w:val="single" w:sz="4" w:space="0" w:color="000000"/>
            </w:tcBorders>
            <w:shd w:val="clear" w:color="auto" w:fill="auto"/>
          </w:tcPr>
          <w:p w14:paraId="1FFA4134" w14:textId="77777777" w:rsidR="00B85ED1" w:rsidRDefault="00B85ED1" w:rsidP="00775F70">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color w:val="000000"/>
                <w:sz w:val="20"/>
                <w:szCs w:val="20"/>
              </w:rPr>
            </w:pPr>
            <w:r>
              <w:rPr>
                <w:rFonts w:ascii="Arial" w:eastAsia="Arial" w:hAnsi="Arial" w:cs="Arial"/>
                <w:color w:val="000000"/>
                <w:sz w:val="20"/>
                <w:szCs w:val="20"/>
              </w:rPr>
              <w:t>0</w:t>
            </w:r>
          </w:p>
        </w:tc>
        <w:tc>
          <w:tcPr>
            <w:tcW w:w="923" w:type="dxa"/>
            <w:tcBorders>
              <w:left w:val="single" w:sz="4" w:space="0" w:color="000000"/>
            </w:tcBorders>
            <w:shd w:val="clear" w:color="auto" w:fill="auto"/>
          </w:tcPr>
          <w:p w14:paraId="5EA42435" w14:textId="77777777" w:rsidR="00B85ED1" w:rsidRDefault="00B85ED1" w:rsidP="00775F70">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color w:val="000000"/>
                <w:sz w:val="20"/>
                <w:szCs w:val="20"/>
              </w:rPr>
            </w:pPr>
            <w:r>
              <w:rPr>
                <w:rFonts w:ascii="Arial" w:eastAsia="Arial" w:hAnsi="Arial" w:cs="Arial"/>
                <w:color w:val="000000"/>
                <w:sz w:val="20"/>
                <w:szCs w:val="20"/>
              </w:rPr>
              <w:t>2155</w:t>
            </w:r>
          </w:p>
        </w:tc>
      </w:tr>
      <w:tr w:rsidR="00B85ED1" w14:paraId="7767C51D" w14:textId="77777777" w:rsidTr="00775F70">
        <w:trPr>
          <w:trHeight w:val="217"/>
          <w:jc w:val="center"/>
        </w:trPr>
        <w:tc>
          <w:tcPr>
            <w:cnfStyle w:val="001000000000" w:firstRow="0" w:lastRow="0" w:firstColumn="1" w:lastColumn="0" w:oddVBand="0" w:evenVBand="0" w:oddHBand="0" w:evenHBand="0" w:firstRowFirstColumn="0" w:firstRowLastColumn="0" w:lastRowFirstColumn="0" w:lastRowLastColumn="0"/>
            <w:tcW w:w="1717" w:type="dxa"/>
            <w:tcBorders>
              <w:right w:val="single" w:sz="4" w:space="0" w:color="000000"/>
            </w:tcBorders>
            <w:shd w:val="clear" w:color="auto" w:fill="auto"/>
          </w:tcPr>
          <w:p w14:paraId="62793EC6" w14:textId="77777777" w:rsidR="00B85ED1" w:rsidRDefault="00B85ED1" w:rsidP="00775F70">
            <w:pPr>
              <w:spacing w:line="360" w:lineRule="auto"/>
              <w:rPr>
                <w:rFonts w:ascii="Arial" w:eastAsia="Arial" w:hAnsi="Arial" w:cs="Arial"/>
                <w:color w:val="000000"/>
                <w:sz w:val="20"/>
                <w:szCs w:val="20"/>
              </w:rPr>
            </w:pPr>
            <w:r>
              <w:rPr>
                <w:rFonts w:ascii="Arial" w:eastAsia="Arial" w:hAnsi="Arial" w:cs="Arial"/>
                <w:color w:val="000000"/>
                <w:sz w:val="20"/>
                <w:szCs w:val="20"/>
              </w:rPr>
              <w:t>Sweden</w:t>
            </w:r>
          </w:p>
        </w:tc>
        <w:tc>
          <w:tcPr>
            <w:tcW w:w="977" w:type="dxa"/>
            <w:tcBorders>
              <w:left w:val="single" w:sz="4" w:space="0" w:color="000000"/>
            </w:tcBorders>
            <w:shd w:val="clear" w:color="auto" w:fill="auto"/>
          </w:tcPr>
          <w:p w14:paraId="606A2C5C" w14:textId="77777777" w:rsidR="00B85ED1" w:rsidRDefault="00B85ED1" w:rsidP="00775F70">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sz w:val="20"/>
                <w:szCs w:val="20"/>
              </w:rPr>
            </w:pPr>
            <w:r>
              <w:rPr>
                <w:rFonts w:ascii="Arial" w:eastAsia="Arial" w:hAnsi="Arial" w:cs="Arial"/>
                <w:color w:val="000000"/>
                <w:sz w:val="20"/>
                <w:szCs w:val="20"/>
              </w:rPr>
              <w:t>0</w:t>
            </w:r>
          </w:p>
        </w:tc>
        <w:tc>
          <w:tcPr>
            <w:tcW w:w="895" w:type="dxa"/>
            <w:shd w:val="clear" w:color="auto" w:fill="auto"/>
          </w:tcPr>
          <w:p w14:paraId="6434BDFB" w14:textId="77777777" w:rsidR="00B85ED1" w:rsidRDefault="00B85ED1" w:rsidP="00775F70">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sz w:val="20"/>
                <w:szCs w:val="20"/>
              </w:rPr>
            </w:pPr>
            <w:r>
              <w:rPr>
                <w:rFonts w:ascii="Arial" w:eastAsia="Arial" w:hAnsi="Arial" w:cs="Arial"/>
                <w:color w:val="000000"/>
                <w:sz w:val="20"/>
                <w:szCs w:val="20"/>
              </w:rPr>
              <w:t>7</w:t>
            </w:r>
          </w:p>
        </w:tc>
        <w:tc>
          <w:tcPr>
            <w:tcW w:w="766" w:type="dxa"/>
            <w:shd w:val="clear" w:color="auto" w:fill="auto"/>
          </w:tcPr>
          <w:p w14:paraId="566929FD" w14:textId="77777777" w:rsidR="00B85ED1" w:rsidRDefault="00B85ED1" w:rsidP="00775F70">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sz w:val="20"/>
                <w:szCs w:val="20"/>
              </w:rPr>
            </w:pPr>
            <w:r>
              <w:rPr>
                <w:rFonts w:ascii="Arial" w:eastAsia="Arial" w:hAnsi="Arial" w:cs="Arial"/>
                <w:color w:val="000000"/>
                <w:sz w:val="20"/>
                <w:szCs w:val="20"/>
              </w:rPr>
              <w:t>280</w:t>
            </w:r>
          </w:p>
        </w:tc>
        <w:tc>
          <w:tcPr>
            <w:tcW w:w="863" w:type="dxa"/>
            <w:shd w:val="clear" w:color="auto" w:fill="auto"/>
          </w:tcPr>
          <w:p w14:paraId="1B7CA6A7" w14:textId="77777777" w:rsidR="00B85ED1" w:rsidRDefault="00B85ED1" w:rsidP="00775F70">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sz w:val="20"/>
                <w:szCs w:val="20"/>
              </w:rPr>
            </w:pPr>
            <w:r>
              <w:rPr>
                <w:rFonts w:ascii="Arial" w:eastAsia="Arial" w:hAnsi="Arial" w:cs="Arial"/>
                <w:color w:val="000000"/>
                <w:sz w:val="20"/>
                <w:szCs w:val="20"/>
              </w:rPr>
              <w:t>6</w:t>
            </w:r>
          </w:p>
        </w:tc>
        <w:tc>
          <w:tcPr>
            <w:tcW w:w="863" w:type="dxa"/>
            <w:shd w:val="clear" w:color="auto" w:fill="auto"/>
          </w:tcPr>
          <w:p w14:paraId="1812230C" w14:textId="77777777" w:rsidR="00B85ED1" w:rsidRDefault="00B85ED1" w:rsidP="00775F70">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sz w:val="20"/>
                <w:szCs w:val="20"/>
              </w:rPr>
            </w:pPr>
            <w:r>
              <w:rPr>
                <w:rFonts w:ascii="Arial" w:eastAsia="Arial" w:hAnsi="Arial" w:cs="Arial"/>
                <w:color w:val="000000"/>
                <w:sz w:val="20"/>
                <w:szCs w:val="20"/>
              </w:rPr>
              <w:t>134</w:t>
            </w:r>
          </w:p>
        </w:tc>
        <w:tc>
          <w:tcPr>
            <w:tcW w:w="628" w:type="dxa"/>
            <w:tcBorders>
              <w:right w:val="single" w:sz="4" w:space="0" w:color="000000"/>
            </w:tcBorders>
            <w:shd w:val="clear" w:color="auto" w:fill="auto"/>
          </w:tcPr>
          <w:p w14:paraId="0AD736B0" w14:textId="77777777" w:rsidR="00B85ED1" w:rsidRDefault="00B85ED1" w:rsidP="00775F70">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sz w:val="20"/>
                <w:szCs w:val="20"/>
              </w:rPr>
            </w:pPr>
            <w:r>
              <w:rPr>
                <w:rFonts w:ascii="Arial" w:eastAsia="Arial" w:hAnsi="Arial" w:cs="Arial"/>
                <w:color w:val="000000"/>
                <w:sz w:val="20"/>
                <w:szCs w:val="20"/>
              </w:rPr>
              <w:t>0</w:t>
            </w:r>
          </w:p>
        </w:tc>
        <w:tc>
          <w:tcPr>
            <w:tcW w:w="923" w:type="dxa"/>
            <w:tcBorders>
              <w:left w:val="single" w:sz="4" w:space="0" w:color="000000"/>
            </w:tcBorders>
            <w:shd w:val="clear" w:color="auto" w:fill="auto"/>
          </w:tcPr>
          <w:p w14:paraId="7D59C1AB" w14:textId="77777777" w:rsidR="00B85ED1" w:rsidRDefault="00B85ED1" w:rsidP="00775F70">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sz w:val="20"/>
                <w:szCs w:val="20"/>
              </w:rPr>
            </w:pPr>
            <w:r>
              <w:rPr>
                <w:rFonts w:ascii="Arial" w:eastAsia="Arial" w:hAnsi="Arial" w:cs="Arial"/>
                <w:color w:val="000000"/>
                <w:sz w:val="20"/>
                <w:szCs w:val="20"/>
              </w:rPr>
              <w:t>427</w:t>
            </w:r>
          </w:p>
        </w:tc>
      </w:tr>
      <w:tr w:rsidR="00B85ED1" w14:paraId="2B5B699C" w14:textId="77777777" w:rsidTr="00775F70">
        <w:trPr>
          <w:cnfStyle w:val="000000100000" w:firstRow="0" w:lastRow="0" w:firstColumn="0" w:lastColumn="0" w:oddVBand="0" w:evenVBand="0" w:oddHBand="1" w:evenHBand="0" w:firstRowFirstColumn="0" w:firstRowLastColumn="0" w:lastRowFirstColumn="0" w:lastRowLastColumn="0"/>
          <w:trHeight w:val="217"/>
          <w:jc w:val="center"/>
        </w:trPr>
        <w:tc>
          <w:tcPr>
            <w:cnfStyle w:val="001000000000" w:firstRow="0" w:lastRow="0" w:firstColumn="1" w:lastColumn="0" w:oddVBand="0" w:evenVBand="0" w:oddHBand="0" w:evenHBand="0" w:firstRowFirstColumn="0" w:firstRowLastColumn="0" w:lastRowFirstColumn="0" w:lastRowLastColumn="0"/>
            <w:tcW w:w="1717" w:type="dxa"/>
            <w:tcBorders>
              <w:right w:val="single" w:sz="4" w:space="0" w:color="000000"/>
            </w:tcBorders>
            <w:shd w:val="clear" w:color="auto" w:fill="auto"/>
          </w:tcPr>
          <w:p w14:paraId="6301DD73" w14:textId="77777777" w:rsidR="00B85ED1" w:rsidRDefault="00B85ED1" w:rsidP="00775F70">
            <w:pPr>
              <w:spacing w:line="360" w:lineRule="auto"/>
              <w:rPr>
                <w:rFonts w:ascii="Arial" w:eastAsia="Arial" w:hAnsi="Arial" w:cs="Arial"/>
                <w:color w:val="000000"/>
                <w:sz w:val="20"/>
                <w:szCs w:val="20"/>
              </w:rPr>
            </w:pPr>
            <w:r>
              <w:rPr>
                <w:rFonts w:ascii="Arial" w:eastAsia="Arial" w:hAnsi="Arial" w:cs="Arial"/>
                <w:color w:val="000000"/>
                <w:sz w:val="20"/>
                <w:szCs w:val="20"/>
              </w:rPr>
              <w:t>Taiwan</w:t>
            </w:r>
          </w:p>
        </w:tc>
        <w:tc>
          <w:tcPr>
            <w:tcW w:w="977" w:type="dxa"/>
            <w:tcBorders>
              <w:left w:val="single" w:sz="4" w:space="0" w:color="000000"/>
            </w:tcBorders>
            <w:shd w:val="clear" w:color="auto" w:fill="auto"/>
          </w:tcPr>
          <w:p w14:paraId="59995E9D" w14:textId="77777777" w:rsidR="00B85ED1" w:rsidRDefault="00B85ED1" w:rsidP="00775F70">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color w:val="000000"/>
                <w:sz w:val="20"/>
                <w:szCs w:val="20"/>
              </w:rPr>
            </w:pPr>
            <w:r>
              <w:rPr>
                <w:rFonts w:ascii="Arial" w:eastAsia="Arial" w:hAnsi="Arial" w:cs="Arial"/>
                <w:color w:val="000000"/>
                <w:sz w:val="20"/>
                <w:szCs w:val="20"/>
              </w:rPr>
              <w:t>0</w:t>
            </w:r>
          </w:p>
        </w:tc>
        <w:tc>
          <w:tcPr>
            <w:tcW w:w="895" w:type="dxa"/>
            <w:shd w:val="clear" w:color="auto" w:fill="auto"/>
          </w:tcPr>
          <w:p w14:paraId="6BCFA511" w14:textId="77777777" w:rsidR="00B85ED1" w:rsidRDefault="00B85ED1" w:rsidP="00775F70">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color w:val="000000"/>
                <w:sz w:val="20"/>
                <w:szCs w:val="20"/>
              </w:rPr>
            </w:pPr>
            <w:r>
              <w:rPr>
                <w:rFonts w:ascii="Arial" w:eastAsia="Arial" w:hAnsi="Arial" w:cs="Arial"/>
                <w:color w:val="000000"/>
                <w:sz w:val="20"/>
                <w:szCs w:val="20"/>
              </w:rPr>
              <w:t>18</w:t>
            </w:r>
          </w:p>
        </w:tc>
        <w:tc>
          <w:tcPr>
            <w:tcW w:w="766" w:type="dxa"/>
            <w:shd w:val="clear" w:color="auto" w:fill="auto"/>
          </w:tcPr>
          <w:p w14:paraId="17FC7CEE" w14:textId="77777777" w:rsidR="00B85ED1" w:rsidRDefault="00B85ED1" w:rsidP="00775F70">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color w:val="000000"/>
                <w:sz w:val="20"/>
                <w:szCs w:val="20"/>
              </w:rPr>
            </w:pPr>
            <w:r>
              <w:rPr>
                <w:rFonts w:ascii="Arial" w:eastAsia="Arial" w:hAnsi="Arial" w:cs="Arial"/>
                <w:color w:val="000000"/>
                <w:sz w:val="20"/>
                <w:szCs w:val="20"/>
              </w:rPr>
              <w:t>149</w:t>
            </w:r>
          </w:p>
        </w:tc>
        <w:tc>
          <w:tcPr>
            <w:tcW w:w="863" w:type="dxa"/>
            <w:shd w:val="clear" w:color="auto" w:fill="auto"/>
          </w:tcPr>
          <w:p w14:paraId="4C5184C3" w14:textId="77777777" w:rsidR="00B85ED1" w:rsidRDefault="00B85ED1" w:rsidP="00775F70">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color w:val="000000"/>
                <w:sz w:val="20"/>
                <w:szCs w:val="20"/>
              </w:rPr>
            </w:pPr>
            <w:r>
              <w:rPr>
                <w:rFonts w:ascii="Arial" w:eastAsia="Arial" w:hAnsi="Arial" w:cs="Arial"/>
                <w:color w:val="000000"/>
                <w:sz w:val="20"/>
                <w:szCs w:val="20"/>
              </w:rPr>
              <w:t>0</w:t>
            </w:r>
          </w:p>
        </w:tc>
        <w:tc>
          <w:tcPr>
            <w:tcW w:w="863" w:type="dxa"/>
            <w:shd w:val="clear" w:color="auto" w:fill="auto"/>
          </w:tcPr>
          <w:p w14:paraId="6E5EFF8F" w14:textId="77777777" w:rsidR="00B85ED1" w:rsidRDefault="00B85ED1" w:rsidP="00775F70">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color w:val="000000"/>
                <w:sz w:val="20"/>
                <w:szCs w:val="20"/>
              </w:rPr>
            </w:pPr>
            <w:r>
              <w:rPr>
                <w:rFonts w:ascii="Arial" w:eastAsia="Arial" w:hAnsi="Arial" w:cs="Arial"/>
                <w:color w:val="000000"/>
                <w:sz w:val="20"/>
                <w:szCs w:val="20"/>
              </w:rPr>
              <w:t>44</w:t>
            </w:r>
          </w:p>
        </w:tc>
        <w:tc>
          <w:tcPr>
            <w:tcW w:w="628" w:type="dxa"/>
            <w:tcBorders>
              <w:right w:val="single" w:sz="4" w:space="0" w:color="000000"/>
            </w:tcBorders>
            <w:shd w:val="clear" w:color="auto" w:fill="auto"/>
          </w:tcPr>
          <w:p w14:paraId="4D7EFF2B" w14:textId="77777777" w:rsidR="00B85ED1" w:rsidRDefault="00B85ED1" w:rsidP="00775F70">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color w:val="000000"/>
                <w:sz w:val="20"/>
                <w:szCs w:val="20"/>
              </w:rPr>
            </w:pPr>
            <w:r>
              <w:rPr>
                <w:rFonts w:ascii="Arial" w:eastAsia="Arial" w:hAnsi="Arial" w:cs="Arial"/>
                <w:color w:val="000000"/>
                <w:sz w:val="20"/>
                <w:szCs w:val="20"/>
              </w:rPr>
              <w:t>0</w:t>
            </w:r>
          </w:p>
        </w:tc>
        <w:tc>
          <w:tcPr>
            <w:tcW w:w="923" w:type="dxa"/>
            <w:tcBorders>
              <w:left w:val="single" w:sz="4" w:space="0" w:color="000000"/>
            </w:tcBorders>
            <w:shd w:val="clear" w:color="auto" w:fill="auto"/>
          </w:tcPr>
          <w:p w14:paraId="1C0FF5F5" w14:textId="77777777" w:rsidR="00B85ED1" w:rsidRDefault="00B85ED1" w:rsidP="00775F70">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color w:val="000000"/>
                <w:sz w:val="20"/>
                <w:szCs w:val="20"/>
              </w:rPr>
            </w:pPr>
            <w:r>
              <w:rPr>
                <w:rFonts w:ascii="Arial" w:eastAsia="Arial" w:hAnsi="Arial" w:cs="Arial"/>
                <w:color w:val="000000"/>
                <w:sz w:val="20"/>
                <w:szCs w:val="20"/>
              </w:rPr>
              <w:t>211</w:t>
            </w:r>
          </w:p>
        </w:tc>
      </w:tr>
      <w:tr w:rsidR="00B85ED1" w14:paraId="3EA4DFD9" w14:textId="77777777" w:rsidTr="00775F70">
        <w:trPr>
          <w:trHeight w:val="217"/>
          <w:jc w:val="center"/>
        </w:trPr>
        <w:tc>
          <w:tcPr>
            <w:cnfStyle w:val="001000000000" w:firstRow="0" w:lastRow="0" w:firstColumn="1" w:lastColumn="0" w:oddVBand="0" w:evenVBand="0" w:oddHBand="0" w:evenHBand="0" w:firstRowFirstColumn="0" w:firstRowLastColumn="0" w:lastRowFirstColumn="0" w:lastRowLastColumn="0"/>
            <w:tcW w:w="1717" w:type="dxa"/>
            <w:tcBorders>
              <w:right w:val="single" w:sz="4" w:space="0" w:color="000000"/>
            </w:tcBorders>
            <w:shd w:val="clear" w:color="auto" w:fill="auto"/>
          </w:tcPr>
          <w:p w14:paraId="6CEF4296" w14:textId="77777777" w:rsidR="00B85ED1" w:rsidRDefault="00B85ED1" w:rsidP="00775F70">
            <w:pPr>
              <w:spacing w:line="360" w:lineRule="auto"/>
              <w:rPr>
                <w:rFonts w:ascii="Arial" w:eastAsia="Arial" w:hAnsi="Arial" w:cs="Arial"/>
                <w:color w:val="000000"/>
                <w:sz w:val="20"/>
                <w:szCs w:val="20"/>
              </w:rPr>
            </w:pPr>
            <w:r>
              <w:rPr>
                <w:rFonts w:ascii="Arial" w:eastAsia="Arial" w:hAnsi="Arial" w:cs="Arial"/>
                <w:color w:val="000000"/>
                <w:sz w:val="20"/>
                <w:szCs w:val="20"/>
              </w:rPr>
              <w:t>Tajikistan</w:t>
            </w:r>
          </w:p>
        </w:tc>
        <w:tc>
          <w:tcPr>
            <w:tcW w:w="977" w:type="dxa"/>
            <w:tcBorders>
              <w:left w:val="single" w:sz="4" w:space="0" w:color="000000"/>
            </w:tcBorders>
            <w:shd w:val="clear" w:color="auto" w:fill="auto"/>
          </w:tcPr>
          <w:p w14:paraId="31DA682F" w14:textId="77777777" w:rsidR="00B85ED1" w:rsidRDefault="00B85ED1" w:rsidP="00775F70">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sz w:val="20"/>
                <w:szCs w:val="20"/>
              </w:rPr>
            </w:pPr>
            <w:r>
              <w:rPr>
                <w:rFonts w:ascii="Arial" w:eastAsia="Arial" w:hAnsi="Arial" w:cs="Arial"/>
                <w:color w:val="000000"/>
                <w:sz w:val="20"/>
                <w:szCs w:val="20"/>
              </w:rPr>
              <w:t>0</w:t>
            </w:r>
          </w:p>
        </w:tc>
        <w:tc>
          <w:tcPr>
            <w:tcW w:w="895" w:type="dxa"/>
            <w:shd w:val="clear" w:color="auto" w:fill="auto"/>
          </w:tcPr>
          <w:p w14:paraId="22DB97EF" w14:textId="77777777" w:rsidR="00B85ED1" w:rsidRDefault="00B85ED1" w:rsidP="00775F70">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sz w:val="20"/>
                <w:szCs w:val="20"/>
              </w:rPr>
            </w:pPr>
            <w:r>
              <w:rPr>
                <w:rFonts w:ascii="Arial" w:eastAsia="Arial" w:hAnsi="Arial" w:cs="Arial"/>
                <w:color w:val="000000"/>
                <w:sz w:val="20"/>
                <w:szCs w:val="20"/>
              </w:rPr>
              <w:t>0</w:t>
            </w:r>
          </w:p>
        </w:tc>
        <w:tc>
          <w:tcPr>
            <w:tcW w:w="766" w:type="dxa"/>
            <w:shd w:val="clear" w:color="auto" w:fill="auto"/>
          </w:tcPr>
          <w:p w14:paraId="5D6082E4" w14:textId="77777777" w:rsidR="00B85ED1" w:rsidRDefault="00B85ED1" w:rsidP="00775F70">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sz w:val="20"/>
                <w:szCs w:val="20"/>
              </w:rPr>
            </w:pPr>
            <w:r>
              <w:rPr>
                <w:rFonts w:ascii="Arial" w:eastAsia="Arial" w:hAnsi="Arial" w:cs="Arial"/>
                <w:color w:val="000000"/>
                <w:sz w:val="20"/>
                <w:szCs w:val="20"/>
              </w:rPr>
              <w:t>15</w:t>
            </w:r>
          </w:p>
        </w:tc>
        <w:tc>
          <w:tcPr>
            <w:tcW w:w="863" w:type="dxa"/>
            <w:shd w:val="clear" w:color="auto" w:fill="auto"/>
          </w:tcPr>
          <w:p w14:paraId="5A8A4137" w14:textId="77777777" w:rsidR="00B85ED1" w:rsidRDefault="00B85ED1" w:rsidP="00775F70">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sz w:val="20"/>
                <w:szCs w:val="20"/>
              </w:rPr>
            </w:pPr>
            <w:r>
              <w:rPr>
                <w:rFonts w:ascii="Arial" w:eastAsia="Arial" w:hAnsi="Arial" w:cs="Arial"/>
                <w:color w:val="000000"/>
                <w:sz w:val="20"/>
                <w:szCs w:val="20"/>
              </w:rPr>
              <w:t>0</w:t>
            </w:r>
          </w:p>
        </w:tc>
        <w:tc>
          <w:tcPr>
            <w:tcW w:w="863" w:type="dxa"/>
            <w:shd w:val="clear" w:color="auto" w:fill="auto"/>
          </w:tcPr>
          <w:p w14:paraId="04F4B366" w14:textId="77777777" w:rsidR="00B85ED1" w:rsidRDefault="00B85ED1" w:rsidP="00775F70">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sz w:val="20"/>
                <w:szCs w:val="20"/>
              </w:rPr>
            </w:pPr>
            <w:r>
              <w:rPr>
                <w:rFonts w:ascii="Arial" w:eastAsia="Arial" w:hAnsi="Arial" w:cs="Arial"/>
                <w:color w:val="000000"/>
                <w:sz w:val="20"/>
                <w:szCs w:val="20"/>
              </w:rPr>
              <w:t>4</w:t>
            </w:r>
          </w:p>
        </w:tc>
        <w:tc>
          <w:tcPr>
            <w:tcW w:w="628" w:type="dxa"/>
            <w:tcBorders>
              <w:right w:val="single" w:sz="4" w:space="0" w:color="000000"/>
            </w:tcBorders>
            <w:shd w:val="clear" w:color="auto" w:fill="auto"/>
          </w:tcPr>
          <w:p w14:paraId="3A93106B" w14:textId="77777777" w:rsidR="00B85ED1" w:rsidRDefault="00B85ED1" w:rsidP="00775F70">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sz w:val="20"/>
                <w:szCs w:val="20"/>
              </w:rPr>
            </w:pPr>
            <w:r>
              <w:rPr>
                <w:rFonts w:ascii="Arial" w:eastAsia="Arial" w:hAnsi="Arial" w:cs="Arial"/>
                <w:color w:val="000000"/>
                <w:sz w:val="20"/>
                <w:szCs w:val="20"/>
              </w:rPr>
              <w:t>0</w:t>
            </w:r>
          </w:p>
        </w:tc>
        <w:tc>
          <w:tcPr>
            <w:tcW w:w="923" w:type="dxa"/>
            <w:tcBorders>
              <w:left w:val="single" w:sz="4" w:space="0" w:color="000000"/>
            </w:tcBorders>
            <w:shd w:val="clear" w:color="auto" w:fill="auto"/>
          </w:tcPr>
          <w:p w14:paraId="36E9B3D6" w14:textId="77777777" w:rsidR="00B85ED1" w:rsidRDefault="00B85ED1" w:rsidP="00775F70">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sz w:val="20"/>
                <w:szCs w:val="20"/>
              </w:rPr>
            </w:pPr>
            <w:r>
              <w:rPr>
                <w:rFonts w:ascii="Arial" w:eastAsia="Arial" w:hAnsi="Arial" w:cs="Arial"/>
                <w:color w:val="000000"/>
                <w:sz w:val="20"/>
                <w:szCs w:val="20"/>
              </w:rPr>
              <w:t>19</w:t>
            </w:r>
          </w:p>
        </w:tc>
      </w:tr>
      <w:tr w:rsidR="00B85ED1" w14:paraId="2DCCA326" w14:textId="77777777" w:rsidTr="00775F70">
        <w:trPr>
          <w:cnfStyle w:val="000000100000" w:firstRow="0" w:lastRow="0" w:firstColumn="0" w:lastColumn="0" w:oddVBand="0" w:evenVBand="0" w:oddHBand="1" w:evenHBand="0" w:firstRowFirstColumn="0" w:firstRowLastColumn="0" w:lastRowFirstColumn="0" w:lastRowLastColumn="0"/>
          <w:trHeight w:val="217"/>
          <w:jc w:val="center"/>
        </w:trPr>
        <w:tc>
          <w:tcPr>
            <w:cnfStyle w:val="001000000000" w:firstRow="0" w:lastRow="0" w:firstColumn="1" w:lastColumn="0" w:oddVBand="0" w:evenVBand="0" w:oddHBand="0" w:evenHBand="0" w:firstRowFirstColumn="0" w:firstRowLastColumn="0" w:lastRowFirstColumn="0" w:lastRowLastColumn="0"/>
            <w:tcW w:w="1717" w:type="dxa"/>
            <w:tcBorders>
              <w:right w:val="single" w:sz="4" w:space="0" w:color="000000"/>
            </w:tcBorders>
            <w:shd w:val="clear" w:color="auto" w:fill="auto"/>
          </w:tcPr>
          <w:p w14:paraId="562C7022" w14:textId="77777777" w:rsidR="00B85ED1" w:rsidRDefault="00B85ED1" w:rsidP="00775F70">
            <w:pPr>
              <w:spacing w:line="360" w:lineRule="auto"/>
              <w:rPr>
                <w:rFonts w:ascii="Arial" w:eastAsia="Arial" w:hAnsi="Arial" w:cs="Arial"/>
                <w:color w:val="000000"/>
                <w:sz w:val="20"/>
                <w:szCs w:val="20"/>
              </w:rPr>
            </w:pPr>
            <w:r>
              <w:rPr>
                <w:rFonts w:ascii="Arial" w:eastAsia="Arial" w:hAnsi="Arial" w:cs="Arial"/>
                <w:color w:val="000000"/>
                <w:sz w:val="20"/>
                <w:szCs w:val="20"/>
              </w:rPr>
              <w:t>Tunisia</w:t>
            </w:r>
          </w:p>
        </w:tc>
        <w:tc>
          <w:tcPr>
            <w:tcW w:w="977" w:type="dxa"/>
            <w:tcBorders>
              <w:left w:val="single" w:sz="4" w:space="0" w:color="000000"/>
            </w:tcBorders>
            <w:shd w:val="clear" w:color="auto" w:fill="auto"/>
          </w:tcPr>
          <w:p w14:paraId="01D69C33" w14:textId="77777777" w:rsidR="00B85ED1" w:rsidRDefault="00B85ED1" w:rsidP="00775F70">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color w:val="000000"/>
                <w:sz w:val="20"/>
                <w:szCs w:val="20"/>
              </w:rPr>
            </w:pPr>
            <w:r>
              <w:rPr>
                <w:rFonts w:ascii="Arial" w:eastAsia="Arial" w:hAnsi="Arial" w:cs="Arial"/>
                <w:color w:val="000000"/>
                <w:sz w:val="20"/>
                <w:szCs w:val="20"/>
              </w:rPr>
              <w:t>0</w:t>
            </w:r>
          </w:p>
        </w:tc>
        <w:tc>
          <w:tcPr>
            <w:tcW w:w="895" w:type="dxa"/>
            <w:shd w:val="clear" w:color="auto" w:fill="auto"/>
          </w:tcPr>
          <w:p w14:paraId="21330DD2" w14:textId="77777777" w:rsidR="00B85ED1" w:rsidRDefault="00B85ED1" w:rsidP="00775F70">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color w:val="000000"/>
                <w:sz w:val="20"/>
                <w:szCs w:val="20"/>
              </w:rPr>
            </w:pPr>
            <w:r>
              <w:rPr>
                <w:rFonts w:ascii="Arial" w:eastAsia="Arial" w:hAnsi="Arial" w:cs="Arial"/>
                <w:color w:val="000000"/>
                <w:sz w:val="20"/>
                <w:szCs w:val="20"/>
              </w:rPr>
              <w:t>0</w:t>
            </w:r>
          </w:p>
        </w:tc>
        <w:tc>
          <w:tcPr>
            <w:tcW w:w="766" w:type="dxa"/>
            <w:shd w:val="clear" w:color="auto" w:fill="auto"/>
          </w:tcPr>
          <w:p w14:paraId="3EA5FB19" w14:textId="77777777" w:rsidR="00B85ED1" w:rsidRDefault="00B85ED1" w:rsidP="00775F70">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color w:val="000000"/>
                <w:sz w:val="20"/>
                <w:szCs w:val="20"/>
              </w:rPr>
            </w:pPr>
            <w:r>
              <w:rPr>
                <w:rFonts w:ascii="Arial" w:eastAsia="Arial" w:hAnsi="Arial" w:cs="Arial"/>
                <w:color w:val="000000"/>
                <w:sz w:val="20"/>
                <w:szCs w:val="20"/>
              </w:rPr>
              <w:t>0</w:t>
            </w:r>
          </w:p>
        </w:tc>
        <w:tc>
          <w:tcPr>
            <w:tcW w:w="863" w:type="dxa"/>
            <w:shd w:val="clear" w:color="auto" w:fill="auto"/>
          </w:tcPr>
          <w:p w14:paraId="009EB558" w14:textId="77777777" w:rsidR="00B85ED1" w:rsidRDefault="00B85ED1" w:rsidP="00775F70">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color w:val="000000"/>
                <w:sz w:val="20"/>
                <w:szCs w:val="20"/>
              </w:rPr>
            </w:pPr>
            <w:r>
              <w:rPr>
                <w:rFonts w:ascii="Arial" w:eastAsia="Arial" w:hAnsi="Arial" w:cs="Arial"/>
                <w:color w:val="000000"/>
                <w:sz w:val="20"/>
                <w:szCs w:val="20"/>
              </w:rPr>
              <w:t>0</w:t>
            </w:r>
          </w:p>
        </w:tc>
        <w:tc>
          <w:tcPr>
            <w:tcW w:w="863" w:type="dxa"/>
            <w:shd w:val="clear" w:color="auto" w:fill="auto"/>
          </w:tcPr>
          <w:p w14:paraId="639F9A7A" w14:textId="77777777" w:rsidR="00B85ED1" w:rsidRDefault="00B85ED1" w:rsidP="00775F70">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color w:val="000000"/>
                <w:sz w:val="20"/>
                <w:szCs w:val="20"/>
              </w:rPr>
            </w:pPr>
            <w:r>
              <w:rPr>
                <w:rFonts w:ascii="Arial" w:eastAsia="Arial" w:hAnsi="Arial" w:cs="Arial"/>
                <w:color w:val="000000"/>
                <w:sz w:val="20"/>
                <w:szCs w:val="20"/>
              </w:rPr>
              <w:t>2</w:t>
            </w:r>
          </w:p>
        </w:tc>
        <w:tc>
          <w:tcPr>
            <w:tcW w:w="628" w:type="dxa"/>
            <w:tcBorders>
              <w:right w:val="single" w:sz="4" w:space="0" w:color="000000"/>
            </w:tcBorders>
            <w:shd w:val="clear" w:color="auto" w:fill="auto"/>
          </w:tcPr>
          <w:p w14:paraId="7CF62C49" w14:textId="77777777" w:rsidR="00B85ED1" w:rsidRDefault="00B85ED1" w:rsidP="00775F70">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color w:val="000000"/>
                <w:sz w:val="20"/>
                <w:szCs w:val="20"/>
              </w:rPr>
            </w:pPr>
            <w:r>
              <w:rPr>
                <w:rFonts w:ascii="Arial" w:eastAsia="Arial" w:hAnsi="Arial" w:cs="Arial"/>
                <w:color w:val="000000"/>
                <w:sz w:val="20"/>
                <w:szCs w:val="20"/>
              </w:rPr>
              <w:t>0</w:t>
            </w:r>
          </w:p>
        </w:tc>
        <w:tc>
          <w:tcPr>
            <w:tcW w:w="923" w:type="dxa"/>
            <w:tcBorders>
              <w:left w:val="single" w:sz="4" w:space="0" w:color="000000"/>
            </w:tcBorders>
            <w:shd w:val="clear" w:color="auto" w:fill="auto"/>
          </w:tcPr>
          <w:p w14:paraId="0B0DDC64" w14:textId="77777777" w:rsidR="00B85ED1" w:rsidRDefault="00B85ED1" w:rsidP="00775F70">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color w:val="000000"/>
                <w:sz w:val="20"/>
                <w:szCs w:val="20"/>
              </w:rPr>
            </w:pPr>
            <w:r>
              <w:rPr>
                <w:rFonts w:ascii="Arial" w:eastAsia="Arial" w:hAnsi="Arial" w:cs="Arial"/>
                <w:color w:val="000000"/>
                <w:sz w:val="20"/>
                <w:szCs w:val="20"/>
              </w:rPr>
              <w:t>2</w:t>
            </w:r>
          </w:p>
        </w:tc>
      </w:tr>
      <w:tr w:rsidR="00B85ED1" w14:paraId="32A7D639" w14:textId="77777777" w:rsidTr="00775F70">
        <w:trPr>
          <w:trHeight w:val="217"/>
          <w:jc w:val="center"/>
        </w:trPr>
        <w:tc>
          <w:tcPr>
            <w:cnfStyle w:val="001000000000" w:firstRow="0" w:lastRow="0" w:firstColumn="1" w:lastColumn="0" w:oddVBand="0" w:evenVBand="0" w:oddHBand="0" w:evenHBand="0" w:firstRowFirstColumn="0" w:firstRowLastColumn="0" w:lastRowFirstColumn="0" w:lastRowLastColumn="0"/>
            <w:tcW w:w="1717" w:type="dxa"/>
            <w:tcBorders>
              <w:right w:val="single" w:sz="4" w:space="0" w:color="000000"/>
            </w:tcBorders>
            <w:shd w:val="clear" w:color="auto" w:fill="auto"/>
          </w:tcPr>
          <w:p w14:paraId="1E9BB2D6" w14:textId="77777777" w:rsidR="00B85ED1" w:rsidRDefault="00B85ED1" w:rsidP="00775F70">
            <w:pPr>
              <w:spacing w:line="360" w:lineRule="auto"/>
              <w:rPr>
                <w:rFonts w:ascii="Arial" w:eastAsia="Arial" w:hAnsi="Arial" w:cs="Arial"/>
                <w:color w:val="000000"/>
                <w:sz w:val="20"/>
                <w:szCs w:val="20"/>
              </w:rPr>
            </w:pPr>
            <w:r>
              <w:rPr>
                <w:rFonts w:ascii="Arial" w:eastAsia="Arial" w:hAnsi="Arial" w:cs="Arial"/>
                <w:color w:val="000000"/>
                <w:sz w:val="20"/>
                <w:szCs w:val="20"/>
              </w:rPr>
              <w:t>Turkmenistan</w:t>
            </w:r>
          </w:p>
        </w:tc>
        <w:tc>
          <w:tcPr>
            <w:tcW w:w="977" w:type="dxa"/>
            <w:tcBorders>
              <w:left w:val="single" w:sz="4" w:space="0" w:color="000000"/>
            </w:tcBorders>
            <w:shd w:val="clear" w:color="auto" w:fill="auto"/>
          </w:tcPr>
          <w:p w14:paraId="562880E6" w14:textId="77777777" w:rsidR="00B85ED1" w:rsidRDefault="00B85ED1" w:rsidP="00775F70">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sz w:val="20"/>
                <w:szCs w:val="20"/>
              </w:rPr>
            </w:pPr>
            <w:r>
              <w:rPr>
                <w:rFonts w:ascii="Arial" w:eastAsia="Arial" w:hAnsi="Arial" w:cs="Arial"/>
                <w:color w:val="000000"/>
                <w:sz w:val="20"/>
                <w:szCs w:val="20"/>
              </w:rPr>
              <w:t>0</w:t>
            </w:r>
          </w:p>
        </w:tc>
        <w:tc>
          <w:tcPr>
            <w:tcW w:w="895" w:type="dxa"/>
            <w:shd w:val="clear" w:color="auto" w:fill="auto"/>
          </w:tcPr>
          <w:p w14:paraId="6AE5EA7E" w14:textId="77777777" w:rsidR="00B85ED1" w:rsidRDefault="00B85ED1" w:rsidP="00775F70">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sz w:val="20"/>
                <w:szCs w:val="20"/>
              </w:rPr>
            </w:pPr>
            <w:r>
              <w:rPr>
                <w:rFonts w:ascii="Arial" w:eastAsia="Arial" w:hAnsi="Arial" w:cs="Arial"/>
                <w:color w:val="000000"/>
                <w:sz w:val="20"/>
                <w:szCs w:val="20"/>
              </w:rPr>
              <w:t>0</w:t>
            </w:r>
          </w:p>
        </w:tc>
        <w:tc>
          <w:tcPr>
            <w:tcW w:w="766" w:type="dxa"/>
            <w:shd w:val="clear" w:color="auto" w:fill="auto"/>
          </w:tcPr>
          <w:p w14:paraId="1161D60B" w14:textId="77777777" w:rsidR="00B85ED1" w:rsidRDefault="00B85ED1" w:rsidP="00775F70">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sz w:val="20"/>
                <w:szCs w:val="20"/>
              </w:rPr>
            </w:pPr>
            <w:r>
              <w:rPr>
                <w:rFonts w:ascii="Arial" w:eastAsia="Arial" w:hAnsi="Arial" w:cs="Arial"/>
                <w:color w:val="000000"/>
                <w:sz w:val="20"/>
                <w:szCs w:val="20"/>
              </w:rPr>
              <w:t>88</w:t>
            </w:r>
          </w:p>
        </w:tc>
        <w:tc>
          <w:tcPr>
            <w:tcW w:w="863" w:type="dxa"/>
            <w:shd w:val="clear" w:color="auto" w:fill="auto"/>
          </w:tcPr>
          <w:p w14:paraId="715D179E" w14:textId="77777777" w:rsidR="00B85ED1" w:rsidRDefault="00B85ED1" w:rsidP="00775F70">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sz w:val="20"/>
                <w:szCs w:val="20"/>
              </w:rPr>
            </w:pPr>
            <w:r>
              <w:rPr>
                <w:rFonts w:ascii="Arial" w:eastAsia="Arial" w:hAnsi="Arial" w:cs="Arial"/>
                <w:color w:val="000000"/>
                <w:sz w:val="20"/>
                <w:szCs w:val="20"/>
              </w:rPr>
              <w:t>1</w:t>
            </w:r>
          </w:p>
        </w:tc>
        <w:tc>
          <w:tcPr>
            <w:tcW w:w="863" w:type="dxa"/>
            <w:shd w:val="clear" w:color="auto" w:fill="auto"/>
          </w:tcPr>
          <w:p w14:paraId="1B600E5F" w14:textId="77777777" w:rsidR="00B85ED1" w:rsidRDefault="00B85ED1" w:rsidP="00775F70">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sz w:val="20"/>
                <w:szCs w:val="20"/>
              </w:rPr>
            </w:pPr>
            <w:r>
              <w:rPr>
                <w:rFonts w:ascii="Arial" w:eastAsia="Arial" w:hAnsi="Arial" w:cs="Arial"/>
                <w:color w:val="000000"/>
                <w:sz w:val="20"/>
                <w:szCs w:val="20"/>
              </w:rPr>
              <w:t>30</w:t>
            </w:r>
          </w:p>
        </w:tc>
        <w:tc>
          <w:tcPr>
            <w:tcW w:w="628" w:type="dxa"/>
            <w:tcBorders>
              <w:right w:val="single" w:sz="4" w:space="0" w:color="000000"/>
            </w:tcBorders>
            <w:shd w:val="clear" w:color="auto" w:fill="auto"/>
          </w:tcPr>
          <w:p w14:paraId="4F1423A9" w14:textId="77777777" w:rsidR="00B85ED1" w:rsidRDefault="00B85ED1" w:rsidP="00775F70">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sz w:val="20"/>
                <w:szCs w:val="20"/>
              </w:rPr>
            </w:pPr>
            <w:r>
              <w:rPr>
                <w:rFonts w:ascii="Arial" w:eastAsia="Arial" w:hAnsi="Arial" w:cs="Arial"/>
                <w:color w:val="000000"/>
                <w:sz w:val="20"/>
                <w:szCs w:val="20"/>
              </w:rPr>
              <w:t>0</w:t>
            </w:r>
          </w:p>
        </w:tc>
        <w:tc>
          <w:tcPr>
            <w:tcW w:w="923" w:type="dxa"/>
            <w:tcBorders>
              <w:left w:val="single" w:sz="4" w:space="0" w:color="000000"/>
            </w:tcBorders>
            <w:shd w:val="clear" w:color="auto" w:fill="auto"/>
          </w:tcPr>
          <w:p w14:paraId="52A8D95E" w14:textId="77777777" w:rsidR="00B85ED1" w:rsidRDefault="00B85ED1" w:rsidP="00775F70">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sz w:val="20"/>
                <w:szCs w:val="20"/>
              </w:rPr>
            </w:pPr>
            <w:r>
              <w:rPr>
                <w:rFonts w:ascii="Arial" w:eastAsia="Arial" w:hAnsi="Arial" w:cs="Arial"/>
                <w:color w:val="000000"/>
                <w:sz w:val="20"/>
                <w:szCs w:val="20"/>
              </w:rPr>
              <w:t>119</w:t>
            </w:r>
          </w:p>
        </w:tc>
      </w:tr>
      <w:tr w:rsidR="00B85ED1" w14:paraId="0B93749F" w14:textId="77777777" w:rsidTr="00775F70">
        <w:trPr>
          <w:cnfStyle w:val="000000100000" w:firstRow="0" w:lastRow="0" w:firstColumn="0" w:lastColumn="0" w:oddVBand="0" w:evenVBand="0" w:oddHBand="1" w:evenHBand="0" w:firstRowFirstColumn="0" w:firstRowLastColumn="0" w:lastRowFirstColumn="0" w:lastRowLastColumn="0"/>
          <w:trHeight w:val="217"/>
          <w:jc w:val="center"/>
        </w:trPr>
        <w:tc>
          <w:tcPr>
            <w:cnfStyle w:val="001000000000" w:firstRow="0" w:lastRow="0" w:firstColumn="1" w:lastColumn="0" w:oddVBand="0" w:evenVBand="0" w:oddHBand="0" w:evenHBand="0" w:firstRowFirstColumn="0" w:firstRowLastColumn="0" w:lastRowFirstColumn="0" w:lastRowLastColumn="0"/>
            <w:tcW w:w="1717" w:type="dxa"/>
            <w:tcBorders>
              <w:right w:val="single" w:sz="4" w:space="0" w:color="000000"/>
            </w:tcBorders>
            <w:shd w:val="clear" w:color="auto" w:fill="auto"/>
          </w:tcPr>
          <w:p w14:paraId="6BD211D6" w14:textId="77777777" w:rsidR="00B85ED1" w:rsidRDefault="00B85ED1" w:rsidP="00775F70">
            <w:pPr>
              <w:spacing w:line="360" w:lineRule="auto"/>
              <w:rPr>
                <w:rFonts w:ascii="Arial" w:eastAsia="Arial" w:hAnsi="Arial" w:cs="Arial"/>
                <w:color w:val="000000"/>
                <w:sz w:val="20"/>
                <w:szCs w:val="20"/>
              </w:rPr>
            </w:pPr>
            <w:r>
              <w:rPr>
                <w:rFonts w:ascii="Arial" w:eastAsia="Arial" w:hAnsi="Arial" w:cs="Arial"/>
                <w:color w:val="000000"/>
                <w:sz w:val="20"/>
                <w:szCs w:val="20"/>
              </w:rPr>
              <w:t>Ukraine</w:t>
            </w:r>
          </w:p>
        </w:tc>
        <w:tc>
          <w:tcPr>
            <w:tcW w:w="977" w:type="dxa"/>
            <w:tcBorders>
              <w:left w:val="single" w:sz="4" w:space="0" w:color="000000"/>
            </w:tcBorders>
            <w:shd w:val="clear" w:color="auto" w:fill="auto"/>
          </w:tcPr>
          <w:p w14:paraId="7503235E" w14:textId="77777777" w:rsidR="00B85ED1" w:rsidRDefault="00B85ED1" w:rsidP="00775F70">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color w:val="000000"/>
                <w:sz w:val="20"/>
                <w:szCs w:val="20"/>
              </w:rPr>
            </w:pPr>
            <w:r>
              <w:rPr>
                <w:rFonts w:ascii="Arial" w:eastAsia="Arial" w:hAnsi="Arial" w:cs="Arial"/>
                <w:color w:val="000000"/>
                <w:sz w:val="20"/>
                <w:szCs w:val="20"/>
              </w:rPr>
              <w:t>0</w:t>
            </w:r>
          </w:p>
        </w:tc>
        <w:tc>
          <w:tcPr>
            <w:tcW w:w="895" w:type="dxa"/>
            <w:shd w:val="clear" w:color="auto" w:fill="auto"/>
          </w:tcPr>
          <w:p w14:paraId="1470CB41" w14:textId="77777777" w:rsidR="00B85ED1" w:rsidRDefault="00B85ED1" w:rsidP="00775F70">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color w:val="000000"/>
                <w:sz w:val="20"/>
                <w:szCs w:val="20"/>
              </w:rPr>
            </w:pPr>
            <w:r>
              <w:rPr>
                <w:rFonts w:ascii="Arial" w:eastAsia="Arial" w:hAnsi="Arial" w:cs="Arial"/>
                <w:color w:val="000000"/>
                <w:sz w:val="20"/>
                <w:szCs w:val="20"/>
              </w:rPr>
              <w:t>0</w:t>
            </w:r>
          </w:p>
        </w:tc>
        <w:tc>
          <w:tcPr>
            <w:tcW w:w="766" w:type="dxa"/>
            <w:shd w:val="clear" w:color="auto" w:fill="auto"/>
          </w:tcPr>
          <w:p w14:paraId="46324B10" w14:textId="77777777" w:rsidR="00B85ED1" w:rsidRDefault="00B85ED1" w:rsidP="00775F70">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color w:val="000000"/>
                <w:sz w:val="20"/>
                <w:szCs w:val="20"/>
              </w:rPr>
            </w:pPr>
            <w:r>
              <w:rPr>
                <w:rFonts w:ascii="Arial" w:eastAsia="Arial" w:hAnsi="Arial" w:cs="Arial"/>
                <w:color w:val="000000"/>
                <w:sz w:val="20"/>
                <w:szCs w:val="20"/>
              </w:rPr>
              <w:t>21</w:t>
            </w:r>
          </w:p>
        </w:tc>
        <w:tc>
          <w:tcPr>
            <w:tcW w:w="863" w:type="dxa"/>
            <w:shd w:val="clear" w:color="auto" w:fill="auto"/>
          </w:tcPr>
          <w:p w14:paraId="12768579" w14:textId="77777777" w:rsidR="00B85ED1" w:rsidRDefault="00B85ED1" w:rsidP="00775F70">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color w:val="000000"/>
                <w:sz w:val="20"/>
                <w:szCs w:val="20"/>
              </w:rPr>
            </w:pPr>
            <w:r>
              <w:rPr>
                <w:rFonts w:ascii="Arial" w:eastAsia="Arial" w:hAnsi="Arial" w:cs="Arial"/>
                <w:color w:val="000000"/>
                <w:sz w:val="20"/>
                <w:szCs w:val="20"/>
              </w:rPr>
              <w:t>0</w:t>
            </w:r>
          </w:p>
        </w:tc>
        <w:tc>
          <w:tcPr>
            <w:tcW w:w="863" w:type="dxa"/>
            <w:shd w:val="clear" w:color="auto" w:fill="auto"/>
          </w:tcPr>
          <w:p w14:paraId="67EB3292" w14:textId="77777777" w:rsidR="00B85ED1" w:rsidRDefault="00B85ED1" w:rsidP="00775F70">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color w:val="000000"/>
                <w:sz w:val="20"/>
                <w:szCs w:val="20"/>
              </w:rPr>
            </w:pPr>
            <w:r>
              <w:rPr>
                <w:rFonts w:ascii="Arial" w:eastAsia="Arial" w:hAnsi="Arial" w:cs="Arial"/>
                <w:color w:val="000000"/>
                <w:sz w:val="20"/>
                <w:szCs w:val="20"/>
              </w:rPr>
              <w:t>9</w:t>
            </w:r>
          </w:p>
        </w:tc>
        <w:tc>
          <w:tcPr>
            <w:tcW w:w="628" w:type="dxa"/>
            <w:tcBorders>
              <w:right w:val="single" w:sz="4" w:space="0" w:color="000000"/>
            </w:tcBorders>
            <w:shd w:val="clear" w:color="auto" w:fill="auto"/>
          </w:tcPr>
          <w:p w14:paraId="44FFED0C" w14:textId="77777777" w:rsidR="00B85ED1" w:rsidRDefault="00B85ED1" w:rsidP="00775F70">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color w:val="000000"/>
                <w:sz w:val="20"/>
                <w:szCs w:val="20"/>
              </w:rPr>
            </w:pPr>
            <w:r>
              <w:rPr>
                <w:rFonts w:ascii="Arial" w:eastAsia="Arial" w:hAnsi="Arial" w:cs="Arial"/>
                <w:color w:val="000000"/>
                <w:sz w:val="20"/>
                <w:szCs w:val="20"/>
              </w:rPr>
              <w:t>0</w:t>
            </w:r>
          </w:p>
        </w:tc>
        <w:tc>
          <w:tcPr>
            <w:tcW w:w="923" w:type="dxa"/>
            <w:tcBorders>
              <w:left w:val="single" w:sz="4" w:space="0" w:color="000000"/>
            </w:tcBorders>
            <w:shd w:val="clear" w:color="auto" w:fill="auto"/>
          </w:tcPr>
          <w:p w14:paraId="2935AF51" w14:textId="77777777" w:rsidR="00B85ED1" w:rsidRDefault="00B85ED1" w:rsidP="00775F70">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color w:val="000000"/>
                <w:sz w:val="20"/>
                <w:szCs w:val="20"/>
              </w:rPr>
            </w:pPr>
            <w:r>
              <w:rPr>
                <w:rFonts w:ascii="Arial" w:eastAsia="Arial" w:hAnsi="Arial" w:cs="Arial"/>
                <w:color w:val="000000"/>
                <w:sz w:val="20"/>
                <w:szCs w:val="20"/>
              </w:rPr>
              <w:t>30</w:t>
            </w:r>
          </w:p>
        </w:tc>
      </w:tr>
      <w:tr w:rsidR="00B85ED1" w14:paraId="503ABAA8" w14:textId="77777777" w:rsidTr="00775F70">
        <w:trPr>
          <w:trHeight w:val="217"/>
          <w:jc w:val="center"/>
        </w:trPr>
        <w:tc>
          <w:tcPr>
            <w:cnfStyle w:val="001000000000" w:firstRow="0" w:lastRow="0" w:firstColumn="1" w:lastColumn="0" w:oddVBand="0" w:evenVBand="0" w:oddHBand="0" w:evenHBand="0" w:firstRowFirstColumn="0" w:firstRowLastColumn="0" w:lastRowFirstColumn="0" w:lastRowLastColumn="0"/>
            <w:tcW w:w="1717" w:type="dxa"/>
            <w:tcBorders>
              <w:right w:val="single" w:sz="4" w:space="0" w:color="000000"/>
            </w:tcBorders>
            <w:shd w:val="clear" w:color="auto" w:fill="auto"/>
          </w:tcPr>
          <w:p w14:paraId="32EDA219" w14:textId="77777777" w:rsidR="00B85ED1" w:rsidRDefault="00B85ED1" w:rsidP="00775F70">
            <w:pPr>
              <w:spacing w:line="360" w:lineRule="auto"/>
              <w:rPr>
                <w:rFonts w:ascii="Arial" w:eastAsia="Arial" w:hAnsi="Arial" w:cs="Arial"/>
                <w:color w:val="000000"/>
                <w:sz w:val="20"/>
                <w:szCs w:val="20"/>
              </w:rPr>
            </w:pPr>
            <w:r>
              <w:rPr>
                <w:rFonts w:ascii="Arial" w:eastAsia="Arial" w:hAnsi="Arial" w:cs="Arial"/>
                <w:color w:val="000000"/>
                <w:sz w:val="20"/>
                <w:szCs w:val="20"/>
              </w:rPr>
              <w:t>UK</w:t>
            </w:r>
          </w:p>
        </w:tc>
        <w:tc>
          <w:tcPr>
            <w:tcW w:w="977" w:type="dxa"/>
            <w:tcBorders>
              <w:left w:val="single" w:sz="4" w:space="0" w:color="000000"/>
            </w:tcBorders>
            <w:shd w:val="clear" w:color="auto" w:fill="auto"/>
          </w:tcPr>
          <w:p w14:paraId="6170649C" w14:textId="77777777" w:rsidR="00B85ED1" w:rsidRDefault="00B85ED1" w:rsidP="00775F70">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sz w:val="20"/>
                <w:szCs w:val="20"/>
              </w:rPr>
            </w:pPr>
            <w:r>
              <w:rPr>
                <w:rFonts w:ascii="Arial" w:eastAsia="Arial" w:hAnsi="Arial" w:cs="Arial"/>
                <w:color w:val="000000"/>
                <w:sz w:val="20"/>
                <w:szCs w:val="20"/>
              </w:rPr>
              <w:t>0</w:t>
            </w:r>
          </w:p>
        </w:tc>
        <w:tc>
          <w:tcPr>
            <w:tcW w:w="895" w:type="dxa"/>
            <w:shd w:val="clear" w:color="auto" w:fill="auto"/>
          </w:tcPr>
          <w:p w14:paraId="2FD0921C" w14:textId="77777777" w:rsidR="00B85ED1" w:rsidRDefault="00B85ED1" w:rsidP="00775F70">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sz w:val="20"/>
                <w:szCs w:val="20"/>
              </w:rPr>
            </w:pPr>
            <w:r>
              <w:rPr>
                <w:rFonts w:ascii="Arial" w:eastAsia="Arial" w:hAnsi="Arial" w:cs="Arial"/>
                <w:color w:val="000000"/>
                <w:sz w:val="20"/>
                <w:szCs w:val="20"/>
              </w:rPr>
              <w:t>0</w:t>
            </w:r>
          </w:p>
        </w:tc>
        <w:tc>
          <w:tcPr>
            <w:tcW w:w="766" w:type="dxa"/>
            <w:shd w:val="clear" w:color="auto" w:fill="auto"/>
          </w:tcPr>
          <w:p w14:paraId="6F82030D" w14:textId="77777777" w:rsidR="00B85ED1" w:rsidRDefault="00B85ED1" w:rsidP="00775F70">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sz w:val="20"/>
                <w:szCs w:val="20"/>
              </w:rPr>
            </w:pPr>
            <w:r>
              <w:rPr>
                <w:rFonts w:ascii="Arial" w:eastAsia="Arial" w:hAnsi="Arial" w:cs="Arial"/>
                <w:color w:val="000000"/>
                <w:sz w:val="20"/>
                <w:szCs w:val="20"/>
              </w:rPr>
              <w:t>3</w:t>
            </w:r>
          </w:p>
        </w:tc>
        <w:tc>
          <w:tcPr>
            <w:tcW w:w="863" w:type="dxa"/>
            <w:shd w:val="clear" w:color="auto" w:fill="auto"/>
          </w:tcPr>
          <w:p w14:paraId="69BC037B" w14:textId="77777777" w:rsidR="00B85ED1" w:rsidRDefault="00B85ED1" w:rsidP="00775F70">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sz w:val="20"/>
                <w:szCs w:val="20"/>
              </w:rPr>
            </w:pPr>
            <w:r>
              <w:rPr>
                <w:rFonts w:ascii="Arial" w:eastAsia="Arial" w:hAnsi="Arial" w:cs="Arial"/>
                <w:color w:val="000000"/>
                <w:sz w:val="20"/>
                <w:szCs w:val="20"/>
              </w:rPr>
              <w:t>3</w:t>
            </w:r>
          </w:p>
        </w:tc>
        <w:tc>
          <w:tcPr>
            <w:tcW w:w="863" w:type="dxa"/>
            <w:shd w:val="clear" w:color="auto" w:fill="auto"/>
          </w:tcPr>
          <w:p w14:paraId="6CDE65F7" w14:textId="77777777" w:rsidR="00B85ED1" w:rsidRDefault="00B85ED1" w:rsidP="00775F70">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sz w:val="20"/>
                <w:szCs w:val="20"/>
              </w:rPr>
            </w:pPr>
            <w:r>
              <w:rPr>
                <w:rFonts w:ascii="Arial" w:eastAsia="Arial" w:hAnsi="Arial" w:cs="Arial"/>
                <w:color w:val="000000"/>
                <w:sz w:val="20"/>
                <w:szCs w:val="20"/>
              </w:rPr>
              <w:t>1</w:t>
            </w:r>
          </w:p>
        </w:tc>
        <w:tc>
          <w:tcPr>
            <w:tcW w:w="628" w:type="dxa"/>
            <w:tcBorders>
              <w:right w:val="single" w:sz="4" w:space="0" w:color="000000"/>
            </w:tcBorders>
            <w:shd w:val="clear" w:color="auto" w:fill="auto"/>
          </w:tcPr>
          <w:p w14:paraId="2AFA9E3B" w14:textId="77777777" w:rsidR="00B85ED1" w:rsidRDefault="00B85ED1" w:rsidP="00775F70">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sz w:val="20"/>
                <w:szCs w:val="20"/>
              </w:rPr>
            </w:pPr>
            <w:r>
              <w:rPr>
                <w:rFonts w:ascii="Arial" w:eastAsia="Arial" w:hAnsi="Arial" w:cs="Arial"/>
                <w:color w:val="000000"/>
                <w:sz w:val="20"/>
                <w:szCs w:val="20"/>
              </w:rPr>
              <w:t>0</w:t>
            </w:r>
          </w:p>
        </w:tc>
        <w:tc>
          <w:tcPr>
            <w:tcW w:w="923" w:type="dxa"/>
            <w:tcBorders>
              <w:left w:val="single" w:sz="4" w:space="0" w:color="000000"/>
            </w:tcBorders>
            <w:shd w:val="clear" w:color="auto" w:fill="auto"/>
          </w:tcPr>
          <w:p w14:paraId="6B950DAE" w14:textId="77777777" w:rsidR="00B85ED1" w:rsidRDefault="00B85ED1" w:rsidP="00775F70">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sz w:val="20"/>
                <w:szCs w:val="20"/>
              </w:rPr>
            </w:pPr>
            <w:r>
              <w:rPr>
                <w:rFonts w:ascii="Arial" w:eastAsia="Arial" w:hAnsi="Arial" w:cs="Arial"/>
                <w:color w:val="000000"/>
                <w:sz w:val="20"/>
                <w:szCs w:val="20"/>
              </w:rPr>
              <w:t>7</w:t>
            </w:r>
          </w:p>
        </w:tc>
      </w:tr>
      <w:tr w:rsidR="00B85ED1" w14:paraId="6AA813AA" w14:textId="77777777" w:rsidTr="00775F70">
        <w:trPr>
          <w:cnfStyle w:val="000000100000" w:firstRow="0" w:lastRow="0" w:firstColumn="0" w:lastColumn="0" w:oddVBand="0" w:evenVBand="0" w:oddHBand="1" w:evenHBand="0" w:firstRowFirstColumn="0" w:firstRowLastColumn="0" w:lastRowFirstColumn="0" w:lastRowLastColumn="0"/>
          <w:trHeight w:val="217"/>
          <w:jc w:val="center"/>
        </w:trPr>
        <w:tc>
          <w:tcPr>
            <w:cnfStyle w:val="001000000000" w:firstRow="0" w:lastRow="0" w:firstColumn="1" w:lastColumn="0" w:oddVBand="0" w:evenVBand="0" w:oddHBand="0" w:evenHBand="0" w:firstRowFirstColumn="0" w:firstRowLastColumn="0" w:lastRowFirstColumn="0" w:lastRowLastColumn="0"/>
            <w:tcW w:w="1717" w:type="dxa"/>
            <w:tcBorders>
              <w:bottom w:val="single" w:sz="4" w:space="0" w:color="000000"/>
              <w:right w:val="single" w:sz="4" w:space="0" w:color="000000"/>
            </w:tcBorders>
            <w:shd w:val="clear" w:color="auto" w:fill="auto"/>
          </w:tcPr>
          <w:p w14:paraId="78178EFA" w14:textId="77777777" w:rsidR="00B85ED1" w:rsidRDefault="00B85ED1" w:rsidP="00775F70">
            <w:pPr>
              <w:spacing w:line="360" w:lineRule="auto"/>
              <w:rPr>
                <w:rFonts w:ascii="Arial" w:eastAsia="Arial" w:hAnsi="Arial" w:cs="Arial"/>
                <w:color w:val="000000"/>
                <w:sz w:val="20"/>
                <w:szCs w:val="20"/>
              </w:rPr>
            </w:pPr>
            <w:r>
              <w:rPr>
                <w:rFonts w:ascii="Arial" w:eastAsia="Arial" w:hAnsi="Arial" w:cs="Arial"/>
                <w:color w:val="000000"/>
                <w:sz w:val="20"/>
                <w:szCs w:val="20"/>
              </w:rPr>
              <w:t>Vietnam</w:t>
            </w:r>
          </w:p>
        </w:tc>
        <w:tc>
          <w:tcPr>
            <w:tcW w:w="977" w:type="dxa"/>
            <w:tcBorders>
              <w:left w:val="single" w:sz="4" w:space="0" w:color="000000"/>
              <w:bottom w:val="single" w:sz="4" w:space="0" w:color="000000"/>
            </w:tcBorders>
            <w:shd w:val="clear" w:color="auto" w:fill="auto"/>
          </w:tcPr>
          <w:p w14:paraId="3AD505C1" w14:textId="77777777" w:rsidR="00B85ED1" w:rsidRDefault="00B85ED1" w:rsidP="00775F70">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color w:val="000000"/>
                <w:sz w:val="20"/>
                <w:szCs w:val="20"/>
              </w:rPr>
            </w:pPr>
            <w:r>
              <w:rPr>
                <w:rFonts w:ascii="Arial" w:eastAsia="Arial" w:hAnsi="Arial" w:cs="Arial"/>
                <w:color w:val="000000"/>
                <w:sz w:val="20"/>
                <w:szCs w:val="20"/>
              </w:rPr>
              <w:t>0</w:t>
            </w:r>
          </w:p>
        </w:tc>
        <w:tc>
          <w:tcPr>
            <w:tcW w:w="895" w:type="dxa"/>
            <w:tcBorders>
              <w:bottom w:val="single" w:sz="4" w:space="0" w:color="000000"/>
            </w:tcBorders>
            <w:shd w:val="clear" w:color="auto" w:fill="auto"/>
          </w:tcPr>
          <w:p w14:paraId="194A9D8C" w14:textId="77777777" w:rsidR="00B85ED1" w:rsidRDefault="00B85ED1" w:rsidP="00775F70">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color w:val="000000"/>
                <w:sz w:val="20"/>
                <w:szCs w:val="20"/>
              </w:rPr>
            </w:pPr>
            <w:r>
              <w:rPr>
                <w:rFonts w:ascii="Arial" w:eastAsia="Arial" w:hAnsi="Arial" w:cs="Arial"/>
                <w:color w:val="000000"/>
                <w:sz w:val="20"/>
                <w:szCs w:val="20"/>
              </w:rPr>
              <w:t>283</w:t>
            </w:r>
          </w:p>
        </w:tc>
        <w:tc>
          <w:tcPr>
            <w:tcW w:w="766" w:type="dxa"/>
            <w:tcBorders>
              <w:bottom w:val="single" w:sz="4" w:space="0" w:color="000000"/>
            </w:tcBorders>
            <w:shd w:val="clear" w:color="auto" w:fill="auto"/>
          </w:tcPr>
          <w:p w14:paraId="5E8AD4EE" w14:textId="77777777" w:rsidR="00B85ED1" w:rsidRDefault="00B85ED1" w:rsidP="00775F70">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color w:val="000000"/>
                <w:sz w:val="20"/>
                <w:szCs w:val="20"/>
              </w:rPr>
            </w:pPr>
            <w:r>
              <w:rPr>
                <w:rFonts w:ascii="Arial" w:eastAsia="Arial" w:hAnsi="Arial" w:cs="Arial"/>
                <w:color w:val="000000"/>
                <w:sz w:val="20"/>
                <w:szCs w:val="20"/>
              </w:rPr>
              <w:t>892</w:t>
            </w:r>
          </w:p>
        </w:tc>
        <w:tc>
          <w:tcPr>
            <w:tcW w:w="863" w:type="dxa"/>
            <w:tcBorders>
              <w:bottom w:val="single" w:sz="4" w:space="0" w:color="000000"/>
            </w:tcBorders>
            <w:shd w:val="clear" w:color="auto" w:fill="auto"/>
          </w:tcPr>
          <w:p w14:paraId="0F179CD5" w14:textId="77777777" w:rsidR="00B85ED1" w:rsidRDefault="00B85ED1" w:rsidP="00775F70">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color w:val="000000"/>
                <w:sz w:val="20"/>
                <w:szCs w:val="20"/>
              </w:rPr>
            </w:pPr>
            <w:r>
              <w:rPr>
                <w:rFonts w:ascii="Arial" w:eastAsia="Arial" w:hAnsi="Arial" w:cs="Arial"/>
                <w:color w:val="000000"/>
                <w:sz w:val="20"/>
                <w:szCs w:val="20"/>
              </w:rPr>
              <w:t>4</w:t>
            </w:r>
          </w:p>
        </w:tc>
        <w:tc>
          <w:tcPr>
            <w:tcW w:w="863" w:type="dxa"/>
            <w:tcBorders>
              <w:bottom w:val="single" w:sz="4" w:space="0" w:color="000000"/>
            </w:tcBorders>
            <w:shd w:val="clear" w:color="auto" w:fill="auto"/>
          </w:tcPr>
          <w:p w14:paraId="17E86036" w14:textId="77777777" w:rsidR="00B85ED1" w:rsidRDefault="00B85ED1" w:rsidP="00775F70">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color w:val="000000"/>
                <w:sz w:val="20"/>
                <w:szCs w:val="20"/>
              </w:rPr>
            </w:pPr>
            <w:r>
              <w:rPr>
                <w:rFonts w:ascii="Arial" w:eastAsia="Arial" w:hAnsi="Arial" w:cs="Arial"/>
                <w:color w:val="000000"/>
                <w:sz w:val="20"/>
                <w:szCs w:val="20"/>
              </w:rPr>
              <w:t>109</w:t>
            </w:r>
          </w:p>
        </w:tc>
        <w:tc>
          <w:tcPr>
            <w:tcW w:w="628" w:type="dxa"/>
            <w:tcBorders>
              <w:bottom w:val="single" w:sz="4" w:space="0" w:color="000000"/>
              <w:right w:val="single" w:sz="4" w:space="0" w:color="000000"/>
            </w:tcBorders>
            <w:shd w:val="clear" w:color="auto" w:fill="auto"/>
          </w:tcPr>
          <w:p w14:paraId="48BFC05F" w14:textId="77777777" w:rsidR="00B85ED1" w:rsidRDefault="00B85ED1" w:rsidP="00775F70">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color w:val="000000"/>
                <w:sz w:val="20"/>
                <w:szCs w:val="20"/>
              </w:rPr>
            </w:pPr>
            <w:r>
              <w:rPr>
                <w:rFonts w:ascii="Arial" w:eastAsia="Arial" w:hAnsi="Arial" w:cs="Arial"/>
                <w:color w:val="000000"/>
                <w:sz w:val="20"/>
                <w:szCs w:val="20"/>
              </w:rPr>
              <w:t>0</w:t>
            </w:r>
          </w:p>
        </w:tc>
        <w:tc>
          <w:tcPr>
            <w:tcW w:w="923" w:type="dxa"/>
            <w:tcBorders>
              <w:left w:val="single" w:sz="4" w:space="0" w:color="000000"/>
              <w:bottom w:val="single" w:sz="4" w:space="0" w:color="000000"/>
            </w:tcBorders>
            <w:shd w:val="clear" w:color="auto" w:fill="auto"/>
          </w:tcPr>
          <w:p w14:paraId="7F43E4A9" w14:textId="77777777" w:rsidR="00B85ED1" w:rsidRDefault="00B85ED1" w:rsidP="00775F70">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color w:val="000000"/>
                <w:sz w:val="20"/>
                <w:szCs w:val="20"/>
              </w:rPr>
            </w:pPr>
            <w:r>
              <w:rPr>
                <w:rFonts w:ascii="Arial" w:eastAsia="Arial" w:hAnsi="Arial" w:cs="Arial"/>
                <w:color w:val="000000"/>
                <w:sz w:val="20"/>
                <w:szCs w:val="20"/>
              </w:rPr>
              <w:t>1288</w:t>
            </w:r>
          </w:p>
        </w:tc>
      </w:tr>
      <w:tr w:rsidR="00B85ED1" w14:paraId="6709F1B8" w14:textId="77777777" w:rsidTr="00775F70">
        <w:trPr>
          <w:trHeight w:val="217"/>
          <w:jc w:val="center"/>
        </w:trPr>
        <w:tc>
          <w:tcPr>
            <w:cnfStyle w:val="001000000000" w:firstRow="0" w:lastRow="0" w:firstColumn="1" w:lastColumn="0" w:oddVBand="0" w:evenVBand="0" w:oddHBand="0" w:evenHBand="0" w:firstRowFirstColumn="0" w:firstRowLastColumn="0" w:lastRowFirstColumn="0" w:lastRowLastColumn="0"/>
            <w:tcW w:w="1717" w:type="dxa"/>
            <w:tcBorders>
              <w:top w:val="single" w:sz="4" w:space="0" w:color="000000"/>
              <w:bottom w:val="single" w:sz="4" w:space="0" w:color="000000"/>
              <w:right w:val="single" w:sz="4" w:space="0" w:color="000000"/>
            </w:tcBorders>
            <w:shd w:val="clear" w:color="auto" w:fill="auto"/>
          </w:tcPr>
          <w:p w14:paraId="4D074CBB" w14:textId="77777777" w:rsidR="00B85ED1" w:rsidRDefault="00B85ED1" w:rsidP="00775F70">
            <w:pPr>
              <w:spacing w:line="360" w:lineRule="auto"/>
              <w:rPr>
                <w:rFonts w:ascii="Arial" w:eastAsia="Arial" w:hAnsi="Arial" w:cs="Arial"/>
                <w:color w:val="000000"/>
                <w:sz w:val="20"/>
                <w:szCs w:val="20"/>
              </w:rPr>
            </w:pPr>
            <w:r>
              <w:rPr>
                <w:rFonts w:ascii="Arial" w:eastAsia="Arial" w:hAnsi="Arial" w:cs="Arial"/>
                <w:color w:val="000000"/>
                <w:sz w:val="20"/>
                <w:szCs w:val="20"/>
              </w:rPr>
              <w:t>Total</w:t>
            </w:r>
          </w:p>
        </w:tc>
        <w:tc>
          <w:tcPr>
            <w:tcW w:w="977" w:type="dxa"/>
            <w:tcBorders>
              <w:top w:val="single" w:sz="4" w:space="0" w:color="000000"/>
              <w:left w:val="single" w:sz="4" w:space="0" w:color="000000"/>
              <w:bottom w:val="single" w:sz="4" w:space="0" w:color="000000"/>
            </w:tcBorders>
            <w:shd w:val="clear" w:color="auto" w:fill="auto"/>
          </w:tcPr>
          <w:p w14:paraId="2C1771F5" w14:textId="77777777" w:rsidR="00B85ED1" w:rsidRDefault="00B85ED1" w:rsidP="00775F70">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sz w:val="20"/>
                <w:szCs w:val="20"/>
              </w:rPr>
            </w:pPr>
            <w:r>
              <w:rPr>
                <w:rFonts w:ascii="Arial" w:eastAsia="Arial" w:hAnsi="Arial" w:cs="Arial"/>
                <w:color w:val="000000"/>
                <w:sz w:val="20"/>
                <w:szCs w:val="20"/>
              </w:rPr>
              <w:t>35</w:t>
            </w:r>
          </w:p>
        </w:tc>
        <w:tc>
          <w:tcPr>
            <w:tcW w:w="895" w:type="dxa"/>
            <w:tcBorders>
              <w:top w:val="single" w:sz="4" w:space="0" w:color="000000"/>
              <w:bottom w:val="single" w:sz="4" w:space="0" w:color="000000"/>
            </w:tcBorders>
            <w:shd w:val="clear" w:color="auto" w:fill="auto"/>
          </w:tcPr>
          <w:p w14:paraId="1A7B9D8C" w14:textId="77777777" w:rsidR="00B85ED1" w:rsidRDefault="00B85ED1" w:rsidP="00775F70">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sz w:val="20"/>
                <w:szCs w:val="20"/>
              </w:rPr>
            </w:pPr>
            <w:r>
              <w:rPr>
                <w:rFonts w:ascii="Arial" w:eastAsia="Arial" w:hAnsi="Arial" w:cs="Arial"/>
                <w:color w:val="000000"/>
                <w:sz w:val="20"/>
                <w:szCs w:val="20"/>
              </w:rPr>
              <w:t>1150</w:t>
            </w:r>
          </w:p>
        </w:tc>
        <w:tc>
          <w:tcPr>
            <w:tcW w:w="766" w:type="dxa"/>
            <w:tcBorders>
              <w:top w:val="single" w:sz="4" w:space="0" w:color="000000"/>
              <w:bottom w:val="single" w:sz="4" w:space="0" w:color="000000"/>
            </w:tcBorders>
            <w:shd w:val="clear" w:color="auto" w:fill="auto"/>
          </w:tcPr>
          <w:p w14:paraId="1357B9A9" w14:textId="77777777" w:rsidR="00B85ED1" w:rsidRDefault="00B85ED1" w:rsidP="00775F70">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sz w:val="20"/>
                <w:szCs w:val="20"/>
              </w:rPr>
            </w:pPr>
            <w:r>
              <w:rPr>
                <w:rFonts w:ascii="Arial" w:eastAsia="Arial" w:hAnsi="Arial" w:cs="Arial"/>
                <w:color w:val="000000"/>
                <w:sz w:val="20"/>
                <w:szCs w:val="20"/>
              </w:rPr>
              <w:t>5598</w:t>
            </w:r>
          </w:p>
        </w:tc>
        <w:tc>
          <w:tcPr>
            <w:tcW w:w="863" w:type="dxa"/>
            <w:tcBorders>
              <w:top w:val="single" w:sz="4" w:space="0" w:color="000000"/>
              <w:bottom w:val="single" w:sz="4" w:space="0" w:color="000000"/>
            </w:tcBorders>
            <w:shd w:val="clear" w:color="auto" w:fill="auto"/>
          </w:tcPr>
          <w:p w14:paraId="277A4BE8" w14:textId="77777777" w:rsidR="00B85ED1" w:rsidRDefault="00B85ED1" w:rsidP="00775F70">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sz w:val="20"/>
                <w:szCs w:val="20"/>
              </w:rPr>
            </w:pPr>
            <w:r>
              <w:rPr>
                <w:rFonts w:ascii="Arial" w:eastAsia="Arial" w:hAnsi="Arial" w:cs="Arial"/>
                <w:color w:val="000000"/>
                <w:sz w:val="20"/>
                <w:szCs w:val="20"/>
              </w:rPr>
              <w:t>1850</w:t>
            </w:r>
          </w:p>
        </w:tc>
        <w:tc>
          <w:tcPr>
            <w:tcW w:w="863" w:type="dxa"/>
            <w:tcBorders>
              <w:top w:val="single" w:sz="4" w:space="0" w:color="000000"/>
              <w:bottom w:val="single" w:sz="4" w:space="0" w:color="000000"/>
            </w:tcBorders>
            <w:shd w:val="clear" w:color="auto" w:fill="auto"/>
          </w:tcPr>
          <w:p w14:paraId="19BED003" w14:textId="77777777" w:rsidR="00B85ED1" w:rsidRDefault="00B85ED1" w:rsidP="00775F70">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sz w:val="20"/>
                <w:szCs w:val="20"/>
              </w:rPr>
            </w:pPr>
            <w:r>
              <w:rPr>
                <w:rFonts w:ascii="Arial" w:eastAsia="Arial" w:hAnsi="Arial" w:cs="Arial"/>
                <w:color w:val="000000"/>
                <w:sz w:val="20"/>
                <w:szCs w:val="20"/>
              </w:rPr>
              <w:t>6572</w:t>
            </w:r>
          </w:p>
        </w:tc>
        <w:tc>
          <w:tcPr>
            <w:tcW w:w="628" w:type="dxa"/>
            <w:tcBorders>
              <w:top w:val="single" w:sz="4" w:space="0" w:color="000000"/>
              <w:bottom w:val="single" w:sz="4" w:space="0" w:color="000000"/>
              <w:right w:val="single" w:sz="4" w:space="0" w:color="000000"/>
            </w:tcBorders>
            <w:shd w:val="clear" w:color="auto" w:fill="auto"/>
          </w:tcPr>
          <w:p w14:paraId="483EB691" w14:textId="77777777" w:rsidR="00B85ED1" w:rsidRDefault="00B85ED1" w:rsidP="00775F70">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sz w:val="20"/>
                <w:szCs w:val="20"/>
              </w:rPr>
            </w:pPr>
            <w:r>
              <w:rPr>
                <w:rFonts w:ascii="Arial" w:eastAsia="Arial" w:hAnsi="Arial" w:cs="Arial"/>
                <w:color w:val="000000"/>
                <w:sz w:val="20"/>
                <w:szCs w:val="20"/>
              </w:rPr>
              <w:t>6</w:t>
            </w:r>
          </w:p>
        </w:tc>
        <w:tc>
          <w:tcPr>
            <w:tcW w:w="923" w:type="dxa"/>
            <w:tcBorders>
              <w:top w:val="single" w:sz="4" w:space="0" w:color="000000"/>
              <w:left w:val="single" w:sz="4" w:space="0" w:color="000000"/>
              <w:bottom w:val="single" w:sz="4" w:space="0" w:color="000000"/>
            </w:tcBorders>
            <w:shd w:val="clear" w:color="auto" w:fill="auto"/>
          </w:tcPr>
          <w:p w14:paraId="28EEAA59" w14:textId="77777777" w:rsidR="00B85ED1" w:rsidRDefault="00B85ED1" w:rsidP="00775F70">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sz w:val="20"/>
                <w:szCs w:val="20"/>
              </w:rPr>
            </w:pPr>
            <w:r>
              <w:rPr>
                <w:rFonts w:ascii="Arial" w:eastAsia="Arial" w:hAnsi="Arial" w:cs="Arial"/>
                <w:color w:val="000000"/>
                <w:sz w:val="20"/>
                <w:szCs w:val="20"/>
              </w:rPr>
              <w:t>15211</w:t>
            </w:r>
          </w:p>
        </w:tc>
      </w:tr>
    </w:tbl>
    <w:p w14:paraId="038B1470" w14:textId="77777777" w:rsidR="00B85ED1" w:rsidRDefault="00B85ED1" w:rsidP="00B85ED1">
      <w:pPr>
        <w:shd w:val="clear" w:color="auto" w:fill="FFFFFF"/>
        <w:spacing w:line="480" w:lineRule="auto"/>
        <w:jc w:val="both"/>
        <w:rPr>
          <w:rFonts w:ascii="Arial" w:eastAsia="Arial" w:hAnsi="Arial" w:cs="Arial"/>
        </w:rPr>
      </w:pPr>
    </w:p>
    <w:p w14:paraId="099BB215" w14:textId="77777777" w:rsidR="00B85ED1" w:rsidRDefault="00B85ED1" w:rsidP="00B85ED1">
      <w:pPr>
        <w:shd w:val="clear" w:color="auto" w:fill="FFFFFF"/>
        <w:spacing w:line="480" w:lineRule="auto"/>
        <w:jc w:val="both"/>
        <w:rPr>
          <w:rFonts w:ascii="Arial" w:eastAsia="Arial" w:hAnsi="Arial" w:cs="Arial"/>
        </w:rPr>
      </w:pPr>
    </w:p>
    <w:p w14:paraId="350B753E" w14:textId="77777777" w:rsidR="00B85ED1" w:rsidRDefault="00B85ED1" w:rsidP="00B85ED1">
      <w:pPr>
        <w:shd w:val="clear" w:color="auto" w:fill="FFFFFF"/>
        <w:spacing w:line="480" w:lineRule="auto"/>
        <w:jc w:val="both"/>
        <w:rPr>
          <w:rFonts w:ascii="Arial" w:eastAsia="Arial" w:hAnsi="Arial" w:cs="Arial"/>
        </w:rPr>
      </w:pPr>
    </w:p>
    <w:p w14:paraId="4EEEED9D" w14:textId="77777777" w:rsidR="00B85ED1" w:rsidRDefault="00B85ED1" w:rsidP="00B85ED1">
      <w:pPr>
        <w:shd w:val="clear" w:color="auto" w:fill="FFFFFF"/>
        <w:spacing w:line="480" w:lineRule="auto"/>
        <w:jc w:val="both"/>
        <w:rPr>
          <w:rFonts w:ascii="Arial" w:eastAsia="Arial" w:hAnsi="Arial" w:cs="Arial"/>
        </w:rPr>
      </w:pPr>
    </w:p>
    <w:p w14:paraId="3F1E917A" w14:textId="77777777" w:rsidR="00B85ED1" w:rsidRDefault="00B85ED1" w:rsidP="00B85ED1">
      <w:pPr>
        <w:shd w:val="clear" w:color="auto" w:fill="FFFFFF"/>
        <w:spacing w:line="480" w:lineRule="auto"/>
        <w:jc w:val="both"/>
        <w:rPr>
          <w:rFonts w:ascii="Arial" w:eastAsia="Arial" w:hAnsi="Arial" w:cs="Arial"/>
        </w:rPr>
      </w:pPr>
    </w:p>
    <w:p w14:paraId="12BFCF50" w14:textId="09949055" w:rsidR="00B85ED1" w:rsidRDefault="00B85ED1" w:rsidP="00B85ED1">
      <w:pPr>
        <w:shd w:val="clear" w:color="auto" w:fill="FFFFFF"/>
        <w:spacing w:line="276" w:lineRule="auto"/>
        <w:jc w:val="both"/>
        <w:rPr>
          <w:rFonts w:ascii="Arial" w:eastAsia="Arial" w:hAnsi="Arial" w:cs="Arial"/>
          <w:b/>
        </w:rPr>
      </w:pPr>
      <w:bookmarkStart w:id="8" w:name="_Hlk109142719"/>
      <w:r>
        <w:rPr>
          <w:rFonts w:ascii="Arial" w:eastAsia="Arial" w:hAnsi="Arial" w:cs="Arial"/>
          <w:b/>
        </w:rPr>
        <w:t xml:space="preserve">Table </w:t>
      </w:r>
      <w:r w:rsidR="00B8792A">
        <w:rPr>
          <w:rFonts w:ascii="Arial" w:eastAsia="Arial" w:hAnsi="Arial" w:cs="Arial"/>
          <w:b/>
        </w:rPr>
        <w:t>E</w:t>
      </w:r>
      <w:r>
        <w:rPr>
          <w:rFonts w:ascii="Arial" w:eastAsia="Arial" w:hAnsi="Arial" w:cs="Arial"/>
          <w:b/>
        </w:rPr>
        <w:t>: Sub-lineages –v- geographical location of origin/contribution for CRyPTIC isolates</w:t>
      </w:r>
    </w:p>
    <w:bookmarkEnd w:id="8"/>
    <w:tbl>
      <w:tblPr>
        <w:tblStyle w:val="a8"/>
        <w:tblW w:w="10290" w:type="dxa"/>
        <w:jc w:val="center"/>
        <w:tblLayout w:type="fixed"/>
        <w:tblLook w:val="0400" w:firstRow="0" w:lastRow="0" w:firstColumn="0" w:lastColumn="0" w:noHBand="0" w:noVBand="1"/>
      </w:tblPr>
      <w:tblGrid>
        <w:gridCol w:w="735"/>
        <w:gridCol w:w="418"/>
        <w:gridCol w:w="425"/>
        <w:gridCol w:w="418"/>
        <w:gridCol w:w="418"/>
        <w:gridCol w:w="432"/>
        <w:gridCol w:w="432"/>
        <w:gridCol w:w="374"/>
        <w:gridCol w:w="367"/>
        <w:gridCol w:w="403"/>
        <w:gridCol w:w="425"/>
        <w:gridCol w:w="410"/>
        <w:gridCol w:w="439"/>
        <w:gridCol w:w="425"/>
        <w:gridCol w:w="418"/>
        <w:gridCol w:w="403"/>
        <w:gridCol w:w="447"/>
        <w:gridCol w:w="446"/>
        <w:gridCol w:w="396"/>
        <w:gridCol w:w="418"/>
        <w:gridCol w:w="432"/>
        <w:gridCol w:w="432"/>
        <w:gridCol w:w="338"/>
        <w:gridCol w:w="439"/>
      </w:tblGrid>
      <w:tr w:rsidR="00B85ED1" w14:paraId="52184ADA" w14:textId="77777777" w:rsidTr="00775F70">
        <w:trPr>
          <w:trHeight w:val="244"/>
          <w:jc w:val="center"/>
        </w:trPr>
        <w:tc>
          <w:tcPr>
            <w:tcW w:w="735" w:type="dxa"/>
            <w:tcBorders>
              <w:bottom w:val="single" w:sz="4" w:space="0" w:color="000000"/>
            </w:tcBorders>
            <w:tcMar>
              <w:top w:w="0" w:type="dxa"/>
              <w:left w:w="75" w:type="dxa"/>
              <w:bottom w:w="0" w:type="dxa"/>
              <w:right w:w="75" w:type="dxa"/>
            </w:tcMar>
            <w:vAlign w:val="center"/>
          </w:tcPr>
          <w:p w14:paraId="6380E94E" w14:textId="77777777" w:rsidR="00B85ED1" w:rsidRDefault="00B85ED1" w:rsidP="00775F70">
            <w:pPr>
              <w:rPr>
                <w:rFonts w:ascii="Helvetica Neue" w:eastAsia="Helvetica Neue" w:hAnsi="Helvetica Neue" w:cs="Helvetica Neue"/>
                <w:sz w:val="13"/>
                <w:szCs w:val="13"/>
              </w:rPr>
            </w:pPr>
          </w:p>
        </w:tc>
        <w:tc>
          <w:tcPr>
            <w:tcW w:w="418" w:type="dxa"/>
            <w:tcBorders>
              <w:bottom w:val="single" w:sz="4" w:space="0" w:color="000000"/>
            </w:tcBorders>
            <w:tcMar>
              <w:top w:w="0" w:type="dxa"/>
              <w:left w:w="75" w:type="dxa"/>
              <w:bottom w:w="0" w:type="dxa"/>
              <w:right w:w="75" w:type="dxa"/>
            </w:tcMar>
            <w:vAlign w:val="center"/>
          </w:tcPr>
          <w:p w14:paraId="63834CD8" w14:textId="77777777" w:rsidR="00B85ED1" w:rsidRDefault="00B85ED1" w:rsidP="00775F70">
            <w:pPr>
              <w:rPr>
                <w:sz w:val="13"/>
                <w:szCs w:val="13"/>
              </w:rPr>
            </w:pPr>
            <w:r>
              <w:rPr>
                <w:rFonts w:ascii="Helvetica Neue" w:eastAsia="Helvetica Neue" w:hAnsi="Helvetica Neue" w:cs="Helvetica Neue"/>
                <w:b/>
                <w:color w:val="000000"/>
                <w:sz w:val="13"/>
                <w:szCs w:val="13"/>
              </w:rPr>
              <w:t>ALB</w:t>
            </w:r>
          </w:p>
        </w:tc>
        <w:tc>
          <w:tcPr>
            <w:tcW w:w="425" w:type="dxa"/>
            <w:tcBorders>
              <w:bottom w:val="single" w:sz="4" w:space="0" w:color="000000"/>
            </w:tcBorders>
            <w:tcMar>
              <w:top w:w="0" w:type="dxa"/>
              <w:left w:w="75" w:type="dxa"/>
              <w:bottom w:w="0" w:type="dxa"/>
              <w:right w:w="75" w:type="dxa"/>
            </w:tcMar>
            <w:vAlign w:val="center"/>
          </w:tcPr>
          <w:p w14:paraId="3F27EFCF" w14:textId="77777777" w:rsidR="00B85ED1" w:rsidRDefault="00B85ED1" w:rsidP="00775F70">
            <w:pPr>
              <w:rPr>
                <w:sz w:val="13"/>
                <w:szCs w:val="13"/>
              </w:rPr>
            </w:pPr>
            <w:r>
              <w:rPr>
                <w:rFonts w:ascii="Helvetica Neue" w:eastAsia="Helvetica Neue" w:hAnsi="Helvetica Neue" w:cs="Helvetica Neue"/>
                <w:b/>
                <w:color w:val="000000"/>
                <w:sz w:val="13"/>
                <w:szCs w:val="13"/>
              </w:rPr>
              <w:t>ALG</w:t>
            </w:r>
          </w:p>
        </w:tc>
        <w:tc>
          <w:tcPr>
            <w:tcW w:w="418" w:type="dxa"/>
            <w:tcBorders>
              <w:bottom w:val="single" w:sz="4" w:space="0" w:color="000000"/>
            </w:tcBorders>
            <w:tcMar>
              <w:top w:w="0" w:type="dxa"/>
              <w:left w:w="75" w:type="dxa"/>
              <w:bottom w:w="0" w:type="dxa"/>
              <w:right w:w="75" w:type="dxa"/>
            </w:tcMar>
            <w:vAlign w:val="center"/>
          </w:tcPr>
          <w:p w14:paraId="7A279CE8" w14:textId="77777777" w:rsidR="00B85ED1" w:rsidRDefault="00B85ED1" w:rsidP="00775F70">
            <w:pPr>
              <w:rPr>
                <w:sz w:val="13"/>
                <w:szCs w:val="13"/>
              </w:rPr>
            </w:pPr>
            <w:r>
              <w:rPr>
                <w:rFonts w:ascii="Helvetica Neue" w:eastAsia="Helvetica Neue" w:hAnsi="Helvetica Neue" w:cs="Helvetica Neue"/>
                <w:b/>
                <w:color w:val="000000"/>
                <w:sz w:val="13"/>
                <w:szCs w:val="13"/>
              </w:rPr>
              <w:t>BRZ</w:t>
            </w:r>
          </w:p>
        </w:tc>
        <w:tc>
          <w:tcPr>
            <w:tcW w:w="418" w:type="dxa"/>
            <w:tcBorders>
              <w:bottom w:val="single" w:sz="4" w:space="0" w:color="000000"/>
            </w:tcBorders>
            <w:tcMar>
              <w:top w:w="0" w:type="dxa"/>
              <w:left w:w="75" w:type="dxa"/>
              <w:bottom w:w="0" w:type="dxa"/>
              <w:right w:w="75" w:type="dxa"/>
            </w:tcMar>
            <w:vAlign w:val="center"/>
          </w:tcPr>
          <w:p w14:paraId="5CBB5FC6" w14:textId="77777777" w:rsidR="00B85ED1" w:rsidRDefault="00B85ED1" w:rsidP="00775F70">
            <w:pPr>
              <w:rPr>
                <w:sz w:val="13"/>
                <w:szCs w:val="13"/>
              </w:rPr>
            </w:pPr>
            <w:r>
              <w:rPr>
                <w:rFonts w:ascii="Helvetica Neue" w:eastAsia="Helvetica Neue" w:hAnsi="Helvetica Neue" w:cs="Helvetica Neue"/>
                <w:b/>
                <w:color w:val="000000"/>
                <w:sz w:val="13"/>
                <w:szCs w:val="13"/>
              </w:rPr>
              <w:t>BFA</w:t>
            </w:r>
          </w:p>
        </w:tc>
        <w:tc>
          <w:tcPr>
            <w:tcW w:w="432" w:type="dxa"/>
            <w:tcBorders>
              <w:bottom w:val="single" w:sz="4" w:space="0" w:color="000000"/>
            </w:tcBorders>
            <w:tcMar>
              <w:top w:w="0" w:type="dxa"/>
              <w:left w:w="75" w:type="dxa"/>
              <w:bottom w:w="0" w:type="dxa"/>
              <w:right w:w="75" w:type="dxa"/>
            </w:tcMar>
            <w:vAlign w:val="center"/>
          </w:tcPr>
          <w:p w14:paraId="1B561390" w14:textId="77777777" w:rsidR="00B85ED1" w:rsidRDefault="00B85ED1" w:rsidP="00775F70">
            <w:pPr>
              <w:rPr>
                <w:sz w:val="13"/>
                <w:szCs w:val="13"/>
              </w:rPr>
            </w:pPr>
            <w:r>
              <w:rPr>
                <w:rFonts w:ascii="Helvetica Neue" w:eastAsia="Helvetica Neue" w:hAnsi="Helvetica Neue" w:cs="Helvetica Neue"/>
                <w:b/>
                <w:color w:val="000000"/>
                <w:sz w:val="13"/>
                <w:szCs w:val="13"/>
              </w:rPr>
              <w:t>CHN</w:t>
            </w:r>
          </w:p>
        </w:tc>
        <w:tc>
          <w:tcPr>
            <w:tcW w:w="432" w:type="dxa"/>
            <w:tcBorders>
              <w:bottom w:val="single" w:sz="4" w:space="0" w:color="000000"/>
            </w:tcBorders>
            <w:tcMar>
              <w:top w:w="0" w:type="dxa"/>
              <w:left w:w="75" w:type="dxa"/>
              <w:bottom w:w="0" w:type="dxa"/>
              <w:right w:w="75" w:type="dxa"/>
            </w:tcMar>
            <w:vAlign w:val="center"/>
          </w:tcPr>
          <w:p w14:paraId="50392C9D" w14:textId="77777777" w:rsidR="00B85ED1" w:rsidRDefault="00B85ED1" w:rsidP="00775F70">
            <w:pPr>
              <w:rPr>
                <w:sz w:val="13"/>
                <w:szCs w:val="13"/>
              </w:rPr>
            </w:pPr>
            <w:r>
              <w:rPr>
                <w:rFonts w:ascii="Helvetica Neue" w:eastAsia="Helvetica Neue" w:hAnsi="Helvetica Neue" w:cs="Helvetica Neue"/>
                <w:b/>
                <w:color w:val="000000"/>
                <w:sz w:val="13"/>
                <w:szCs w:val="13"/>
              </w:rPr>
              <w:t>GER</w:t>
            </w:r>
          </w:p>
        </w:tc>
        <w:tc>
          <w:tcPr>
            <w:tcW w:w="374" w:type="dxa"/>
            <w:tcBorders>
              <w:bottom w:val="single" w:sz="4" w:space="0" w:color="000000"/>
            </w:tcBorders>
            <w:tcMar>
              <w:top w:w="0" w:type="dxa"/>
              <w:left w:w="75" w:type="dxa"/>
              <w:bottom w:w="0" w:type="dxa"/>
              <w:right w:w="75" w:type="dxa"/>
            </w:tcMar>
            <w:vAlign w:val="center"/>
          </w:tcPr>
          <w:p w14:paraId="3C7170CE" w14:textId="77777777" w:rsidR="00B85ED1" w:rsidRDefault="00B85ED1" w:rsidP="00775F70">
            <w:pPr>
              <w:rPr>
                <w:sz w:val="13"/>
                <w:szCs w:val="13"/>
              </w:rPr>
            </w:pPr>
            <w:r>
              <w:rPr>
                <w:rFonts w:ascii="Helvetica Neue" w:eastAsia="Helvetica Neue" w:hAnsi="Helvetica Neue" w:cs="Helvetica Neue"/>
                <w:b/>
                <w:color w:val="000000"/>
                <w:sz w:val="13"/>
                <w:szCs w:val="13"/>
              </w:rPr>
              <w:t>IND</w:t>
            </w:r>
          </w:p>
        </w:tc>
        <w:tc>
          <w:tcPr>
            <w:tcW w:w="367" w:type="dxa"/>
            <w:tcBorders>
              <w:bottom w:val="single" w:sz="4" w:space="0" w:color="000000"/>
            </w:tcBorders>
            <w:tcMar>
              <w:top w:w="0" w:type="dxa"/>
              <w:left w:w="75" w:type="dxa"/>
              <w:bottom w:w="0" w:type="dxa"/>
              <w:right w:w="75" w:type="dxa"/>
            </w:tcMar>
            <w:vAlign w:val="center"/>
          </w:tcPr>
          <w:p w14:paraId="67016CA5" w14:textId="77777777" w:rsidR="00B85ED1" w:rsidRDefault="00B85ED1" w:rsidP="00775F70">
            <w:pPr>
              <w:rPr>
                <w:sz w:val="13"/>
                <w:szCs w:val="13"/>
              </w:rPr>
            </w:pPr>
            <w:r>
              <w:rPr>
                <w:rFonts w:ascii="Helvetica Neue" w:eastAsia="Helvetica Neue" w:hAnsi="Helvetica Neue" w:cs="Helvetica Neue"/>
                <w:b/>
                <w:color w:val="000000"/>
                <w:sz w:val="13"/>
                <w:szCs w:val="13"/>
              </w:rPr>
              <w:t>ITL</w:t>
            </w:r>
          </w:p>
        </w:tc>
        <w:tc>
          <w:tcPr>
            <w:tcW w:w="403" w:type="dxa"/>
            <w:tcBorders>
              <w:bottom w:val="single" w:sz="4" w:space="0" w:color="000000"/>
            </w:tcBorders>
            <w:tcMar>
              <w:top w:w="0" w:type="dxa"/>
              <w:left w:w="75" w:type="dxa"/>
              <w:bottom w:w="0" w:type="dxa"/>
              <w:right w:w="75" w:type="dxa"/>
            </w:tcMar>
            <w:vAlign w:val="center"/>
          </w:tcPr>
          <w:p w14:paraId="3CB1DFAA" w14:textId="77777777" w:rsidR="00B85ED1" w:rsidRDefault="00B85ED1" w:rsidP="00775F70">
            <w:pPr>
              <w:rPr>
                <w:sz w:val="13"/>
                <w:szCs w:val="13"/>
              </w:rPr>
            </w:pPr>
            <w:r>
              <w:rPr>
                <w:rFonts w:ascii="Helvetica Neue" w:eastAsia="Helvetica Neue" w:hAnsi="Helvetica Neue" w:cs="Helvetica Neue"/>
                <w:b/>
                <w:color w:val="000000"/>
                <w:sz w:val="13"/>
                <w:szCs w:val="13"/>
              </w:rPr>
              <w:t>JPN</w:t>
            </w:r>
          </w:p>
        </w:tc>
        <w:tc>
          <w:tcPr>
            <w:tcW w:w="425" w:type="dxa"/>
            <w:tcBorders>
              <w:bottom w:val="single" w:sz="4" w:space="0" w:color="000000"/>
            </w:tcBorders>
            <w:tcMar>
              <w:top w:w="0" w:type="dxa"/>
              <w:left w:w="75" w:type="dxa"/>
              <w:bottom w:w="0" w:type="dxa"/>
              <w:right w:w="75" w:type="dxa"/>
            </w:tcMar>
            <w:vAlign w:val="center"/>
          </w:tcPr>
          <w:p w14:paraId="0EDE61EA" w14:textId="77777777" w:rsidR="00B85ED1" w:rsidRDefault="00B85ED1" w:rsidP="00775F70">
            <w:pPr>
              <w:rPr>
                <w:sz w:val="13"/>
                <w:szCs w:val="13"/>
              </w:rPr>
            </w:pPr>
            <w:r>
              <w:rPr>
                <w:rFonts w:ascii="Helvetica Neue" w:eastAsia="Helvetica Neue" w:hAnsi="Helvetica Neue" w:cs="Helvetica Neue"/>
                <w:b/>
                <w:color w:val="000000"/>
                <w:sz w:val="13"/>
                <w:szCs w:val="13"/>
              </w:rPr>
              <w:t>KGZ</w:t>
            </w:r>
          </w:p>
        </w:tc>
        <w:tc>
          <w:tcPr>
            <w:tcW w:w="410" w:type="dxa"/>
            <w:tcBorders>
              <w:bottom w:val="single" w:sz="4" w:space="0" w:color="000000"/>
            </w:tcBorders>
            <w:tcMar>
              <w:top w:w="0" w:type="dxa"/>
              <w:left w:w="75" w:type="dxa"/>
              <w:bottom w:w="0" w:type="dxa"/>
              <w:right w:w="75" w:type="dxa"/>
            </w:tcMar>
            <w:vAlign w:val="center"/>
          </w:tcPr>
          <w:p w14:paraId="045F09BB" w14:textId="77777777" w:rsidR="00B85ED1" w:rsidRDefault="00B85ED1" w:rsidP="00775F70">
            <w:pPr>
              <w:rPr>
                <w:sz w:val="13"/>
                <w:szCs w:val="13"/>
              </w:rPr>
            </w:pPr>
            <w:r>
              <w:rPr>
                <w:rFonts w:ascii="Helvetica Neue" w:eastAsia="Helvetica Neue" w:hAnsi="Helvetica Neue" w:cs="Helvetica Neue"/>
                <w:b/>
                <w:color w:val="000000"/>
                <w:sz w:val="13"/>
                <w:szCs w:val="13"/>
              </w:rPr>
              <w:t>NPL</w:t>
            </w:r>
          </w:p>
        </w:tc>
        <w:tc>
          <w:tcPr>
            <w:tcW w:w="439" w:type="dxa"/>
            <w:tcBorders>
              <w:bottom w:val="single" w:sz="4" w:space="0" w:color="000000"/>
            </w:tcBorders>
            <w:tcMar>
              <w:top w:w="0" w:type="dxa"/>
              <w:left w:w="75" w:type="dxa"/>
              <w:bottom w:w="0" w:type="dxa"/>
              <w:right w:w="75" w:type="dxa"/>
            </w:tcMar>
            <w:vAlign w:val="center"/>
          </w:tcPr>
          <w:p w14:paraId="4D04F57E" w14:textId="77777777" w:rsidR="00B85ED1" w:rsidRDefault="00B85ED1" w:rsidP="00775F70">
            <w:pPr>
              <w:rPr>
                <w:sz w:val="13"/>
                <w:szCs w:val="13"/>
              </w:rPr>
            </w:pPr>
            <w:r>
              <w:rPr>
                <w:rFonts w:ascii="Helvetica Neue" w:eastAsia="Helvetica Neue" w:hAnsi="Helvetica Neue" w:cs="Helvetica Neue"/>
                <w:b/>
                <w:color w:val="000000"/>
                <w:sz w:val="13"/>
                <w:szCs w:val="13"/>
              </w:rPr>
              <w:t>NGA</w:t>
            </w:r>
          </w:p>
        </w:tc>
        <w:tc>
          <w:tcPr>
            <w:tcW w:w="425" w:type="dxa"/>
            <w:tcBorders>
              <w:bottom w:val="single" w:sz="4" w:space="0" w:color="000000"/>
            </w:tcBorders>
            <w:tcMar>
              <w:top w:w="0" w:type="dxa"/>
              <w:left w:w="75" w:type="dxa"/>
              <w:bottom w:w="0" w:type="dxa"/>
              <w:right w:w="75" w:type="dxa"/>
            </w:tcMar>
            <w:vAlign w:val="center"/>
          </w:tcPr>
          <w:p w14:paraId="524AC335" w14:textId="77777777" w:rsidR="00B85ED1" w:rsidRDefault="00B85ED1" w:rsidP="00775F70">
            <w:pPr>
              <w:rPr>
                <w:sz w:val="13"/>
                <w:szCs w:val="13"/>
              </w:rPr>
            </w:pPr>
            <w:r>
              <w:rPr>
                <w:rFonts w:ascii="Helvetica Neue" w:eastAsia="Helvetica Neue" w:hAnsi="Helvetica Neue" w:cs="Helvetica Neue"/>
                <w:b/>
                <w:color w:val="000000"/>
                <w:sz w:val="13"/>
                <w:szCs w:val="13"/>
              </w:rPr>
              <w:t>PAK</w:t>
            </w:r>
          </w:p>
        </w:tc>
        <w:tc>
          <w:tcPr>
            <w:tcW w:w="418" w:type="dxa"/>
            <w:tcBorders>
              <w:bottom w:val="single" w:sz="4" w:space="0" w:color="000000"/>
            </w:tcBorders>
            <w:tcMar>
              <w:top w:w="0" w:type="dxa"/>
              <w:left w:w="75" w:type="dxa"/>
              <w:bottom w:w="0" w:type="dxa"/>
              <w:right w:w="75" w:type="dxa"/>
            </w:tcMar>
            <w:vAlign w:val="center"/>
          </w:tcPr>
          <w:p w14:paraId="192F9954" w14:textId="77777777" w:rsidR="00B85ED1" w:rsidRDefault="00B85ED1" w:rsidP="00775F70">
            <w:pPr>
              <w:rPr>
                <w:sz w:val="13"/>
                <w:szCs w:val="13"/>
              </w:rPr>
            </w:pPr>
            <w:r>
              <w:rPr>
                <w:rFonts w:ascii="Helvetica Neue" w:eastAsia="Helvetica Neue" w:hAnsi="Helvetica Neue" w:cs="Helvetica Neue"/>
                <w:b/>
                <w:color w:val="000000"/>
                <w:sz w:val="13"/>
                <w:szCs w:val="13"/>
              </w:rPr>
              <w:t>PER</w:t>
            </w:r>
          </w:p>
        </w:tc>
        <w:tc>
          <w:tcPr>
            <w:tcW w:w="403" w:type="dxa"/>
            <w:tcBorders>
              <w:bottom w:val="single" w:sz="4" w:space="0" w:color="000000"/>
            </w:tcBorders>
            <w:tcMar>
              <w:top w:w="0" w:type="dxa"/>
              <w:left w:w="75" w:type="dxa"/>
              <w:bottom w:w="0" w:type="dxa"/>
              <w:right w:w="75" w:type="dxa"/>
            </w:tcMar>
            <w:vAlign w:val="center"/>
          </w:tcPr>
          <w:p w14:paraId="5219F385" w14:textId="77777777" w:rsidR="00B85ED1" w:rsidRDefault="00B85ED1" w:rsidP="00775F70">
            <w:pPr>
              <w:rPr>
                <w:sz w:val="13"/>
                <w:szCs w:val="13"/>
              </w:rPr>
            </w:pPr>
            <w:r>
              <w:rPr>
                <w:rFonts w:ascii="Helvetica Neue" w:eastAsia="Helvetica Neue" w:hAnsi="Helvetica Neue" w:cs="Helvetica Neue"/>
                <w:b/>
                <w:color w:val="000000"/>
                <w:sz w:val="13"/>
                <w:szCs w:val="13"/>
              </w:rPr>
              <w:t>ZAF</w:t>
            </w:r>
          </w:p>
        </w:tc>
        <w:tc>
          <w:tcPr>
            <w:tcW w:w="447" w:type="dxa"/>
            <w:tcBorders>
              <w:bottom w:val="single" w:sz="4" w:space="0" w:color="000000"/>
            </w:tcBorders>
            <w:tcMar>
              <w:top w:w="0" w:type="dxa"/>
              <w:left w:w="75" w:type="dxa"/>
              <w:bottom w:w="0" w:type="dxa"/>
              <w:right w:w="75" w:type="dxa"/>
            </w:tcMar>
            <w:vAlign w:val="center"/>
          </w:tcPr>
          <w:p w14:paraId="48A02483" w14:textId="77777777" w:rsidR="00B85ED1" w:rsidRDefault="00B85ED1" w:rsidP="00775F70">
            <w:pPr>
              <w:rPr>
                <w:sz w:val="13"/>
                <w:szCs w:val="13"/>
              </w:rPr>
            </w:pPr>
            <w:r>
              <w:rPr>
                <w:rFonts w:ascii="Helvetica Neue" w:eastAsia="Helvetica Neue" w:hAnsi="Helvetica Neue" w:cs="Helvetica Neue"/>
                <w:b/>
                <w:color w:val="000000"/>
                <w:sz w:val="13"/>
                <w:szCs w:val="13"/>
              </w:rPr>
              <w:t>SWE</w:t>
            </w:r>
          </w:p>
        </w:tc>
        <w:tc>
          <w:tcPr>
            <w:tcW w:w="446" w:type="dxa"/>
            <w:tcBorders>
              <w:bottom w:val="single" w:sz="4" w:space="0" w:color="000000"/>
            </w:tcBorders>
            <w:tcMar>
              <w:top w:w="0" w:type="dxa"/>
              <w:left w:w="75" w:type="dxa"/>
              <w:bottom w:w="0" w:type="dxa"/>
              <w:right w:w="75" w:type="dxa"/>
            </w:tcMar>
            <w:vAlign w:val="center"/>
          </w:tcPr>
          <w:p w14:paraId="42A57E58" w14:textId="77777777" w:rsidR="00B85ED1" w:rsidRDefault="00B85ED1" w:rsidP="00775F70">
            <w:pPr>
              <w:rPr>
                <w:sz w:val="13"/>
                <w:szCs w:val="13"/>
              </w:rPr>
            </w:pPr>
            <w:r>
              <w:rPr>
                <w:rFonts w:ascii="Helvetica Neue" w:eastAsia="Helvetica Neue" w:hAnsi="Helvetica Neue" w:cs="Helvetica Neue"/>
                <w:b/>
                <w:color w:val="000000"/>
                <w:sz w:val="13"/>
                <w:szCs w:val="13"/>
              </w:rPr>
              <w:t>TWN</w:t>
            </w:r>
          </w:p>
        </w:tc>
        <w:tc>
          <w:tcPr>
            <w:tcW w:w="396" w:type="dxa"/>
            <w:tcBorders>
              <w:bottom w:val="single" w:sz="4" w:space="0" w:color="000000"/>
            </w:tcBorders>
            <w:tcMar>
              <w:top w:w="0" w:type="dxa"/>
              <w:left w:w="75" w:type="dxa"/>
              <w:bottom w:w="0" w:type="dxa"/>
              <w:right w:w="75" w:type="dxa"/>
            </w:tcMar>
            <w:vAlign w:val="center"/>
          </w:tcPr>
          <w:p w14:paraId="61ECDE1E" w14:textId="77777777" w:rsidR="00B85ED1" w:rsidRDefault="00B85ED1" w:rsidP="00775F70">
            <w:pPr>
              <w:rPr>
                <w:sz w:val="13"/>
                <w:szCs w:val="13"/>
              </w:rPr>
            </w:pPr>
            <w:r>
              <w:rPr>
                <w:rFonts w:ascii="Helvetica Neue" w:eastAsia="Helvetica Neue" w:hAnsi="Helvetica Neue" w:cs="Helvetica Neue"/>
                <w:b/>
                <w:color w:val="000000"/>
                <w:sz w:val="13"/>
                <w:szCs w:val="13"/>
              </w:rPr>
              <w:t>TJK</w:t>
            </w:r>
          </w:p>
        </w:tc>
        <w:tc>
          <w:tcPr>
            <w:tcW w:w="418" w:type="dxa"/>
            <w:tcBorders>
              <w:bottom w:val="single" w:sz="4" w:space="0" w:color="000000"/>
            </w:tcBorders>
            <w:tcMar>
              <w:top w:w="0" w:type="dxa"/>
              <w:left w:w="75" w:type="dxa"/>
              <w:bottom w:w="0" w:type="dxa"/>
              <w:right w:w="75" w:type="dxa"/>
            </w:tcMar>
            <w:vAlign w:val="center"/>
          </w:tcPr>
          <w:p w14:paraId="5712112B" w14:textId="77777777" w:rsidR="00B85ED1" w:rsidRDefault="00B85ED1" w:rsidP="00775F70">
            <w:pPr>
              <w:rPr>
                <w:sz w:val="13"/>
                <w:szCs w:val="13"/>
              </w:rPr>
            </w:pPr>
            <w:r>
              <w:rPr>
                <w:rFonts w:ascii="Helvetica Neue" w:eastAsia="Helvetica Neue" w:hAnsi="Helvetica Neue" w:cs="Helvetica Neue"/>
                <w:b/>
                <w:color w:val="000000"/>
                <w:sz w:val="13"/>
                <w:szCs w:val="13"/>
              </w:rPr>
              <w:t>TUN</w:t>
            </w:r>
          </w:p>
        </w:tc>
        <w:tc>
          <w:tcPr>
            <w:tcW w:w="432" w:type="dxa"/>
            <w:tcBorders>
              <w:bottom w:val="single" w:sz="4" w:space="0" w:color="000000"/>
            </w:tcBorders>
            <w:tcMar>
              <w:top w:w="0" w:type="dxa"/>
              <w:left w:w="75" w:type="dxa"/>
              <w:bottom w:w="0" w:type="dxa"/>
              <w:right w:w="75" w:type="dxa"/>
            </w:tcMar>
            <w:vAlign w:val="center"/>
          </w:tcPr>
          <w:p w14:paraId="6B298A84" w14:textId="77777777" w:rsidR="00B85ED1" w:rsidRDefault="00B85ED1" w:rsidP="00775F70">
            <w:pPr>
              <w:rPr>
                <w:sz w:val="13"/>
                <w:szCs w:val="13"/>
              </w:rPr>
            </w:pPr>
            <w:r>
              <w:rPr>
                <w:rFonts w:ascii="Helvetica Neue" w:eastAsia="Helvetica Neue" w:hAnsi="Helvetica Neue" w:cs="Helvetica Neue"/>
                <w:b/>
                <w:color w:val="000000"/>
                <w:sz w:val="13"/>
                <w:szCs w:val="13"/>
              </w:rPr>
              <w:t>TKM</w:t>
            </w:r>
          </w:p>
        </w:tc>
        <w:tc>
          <w:tcPr>
            <w:tcW w:w="432" w:type="dxa"/>
            <w:tcBorders>
              <w:bottom w:val="single" w:sz="4" w:space="0" w:color="000000"/>
            </w:tcBorders>
            <w:tcMar>
              <w:top w:w="0" w:type="dxa"/>
              <w:left w:w="75" w:type="dxa"/>
              <w:bottom w:w="0" w:type="dxa"/>
              <w:right w:w="75" w:type="dxa"/>
            </w:tcMar>
            <w:vAlign w:val="center"/>
          </w:tcPr>
          <w:p w14:paraId="33B3D95F" w14:textId="77777777" w:rsidR="00B85ED1" w:rsidRDefault="00B85ED1" w:rsidP="00775F70">
            <w:pPr>
              <w:rPr>
                <w:sz w:val="13"/>
                <w:szCs w:val="13"/>
              </w:rPr>
            </w:pPr>
            <w:r>
              <w:rPr>
                <w:rFonts w:ascii="Helvetica Neue" w:eastAsia="Helvetica Neue" w:hAnsi="Helvetica Neue" w:cs="Helvetica Neue"/>
                <w:b/>
                <w:color w:val="000000"/>
                <w:sz w:val="13"/>
                <w:szCs w:val="13"/>
              </w:rPr>
              <w:t>UKR</w:t>
            </w:r>
          </w:p>
        </w:tc>
        <w:tc>
          <w:tcPr>
            <w:tcW w:w="338" w:type="dxa"/>
            <w:tcBorders>
              <w:bottom w:val="single" w:sz="4" w:space="0" w:color="000000"/>
            </w:tcBorders>
            <w:tcMar>
              <w:top w:w="0" w:type="dxa"/>
              <w:left w:w="75" w:type="dxa"/>
              <w:bottom w:w="0" w:type="dxa"/>
              <w:right w:w="75" w:type="dxa"/>
            </w:tcMar>
            <w:vAlign w:val="center"/>
          </w:tcPr>
          <w:p w14:paraId="15A6EF40" w14:textId="77777777" w:rsidR="00B85ED1" w:rsidRDefault="00B85ED1" w:rsidP="00775F70">
            <w:pPr>
              <w:rPr>
                <w:sz w:val="13"/>
                <w:szCs w:val="13"/>
              </w:rPr>
            </w:pPr>
            <w:r>
              <w:rPr>
                <w:rFonts w:ascii="Helvetica Neue" w:eastAsia="Helvetica Neue" w:hAnsi="Helvetica Neue" w:cs="Helvetica Neue"/>
                <w:b/>
                <w:color w:val="000000"/>
                <w:sz w:val="13"/>
                <w:szCs w:val="13"/>
              </w:rPr>
              <w:t>UK</w:t>
            </w:r>
          </w:p>
        </w:tc>
        <w:tc>
          <w:tcPr>
            <w:tcW w:w="439" w:type="dxa"/>
            <w:tcBorders>
              <w:bottom w:val="single" w:sz="4" w:space="0" w:color="000000"/>
            </w:tcBorders>
            <w:tcMar>
              <w:top w:w="0" w:type="dxa"/>
              <w:left w:w="75" w:type="dxa"/>
              <w:bottom w:w="0" w:type="dxa"/>
              <w:right w:w="75" w:type="dxa"/>
            </w:tcMar>
            <w:vAlign w:val="center"/>
          </w:tcPr>
          <w:p w14:paraId="403526A4" w14:textId="77777777" w:rsidR="00B85ED1" w:rsidRDefault="00B85ED1" w:rsidP="00775F70">
            <w:pPr>
              <w:rPr>
                <w:sz w:val="13"/>
                <w:szCs w:val="13"/>
              </w:rPr>
            </w:pPr>
            <w:r>
              <w:rPr>
                <w:rFonts w:ascii="Helvetica Neue" w:eastAsia="Helvetica Neue" w:hAnsi="Helvetica Neue" w:cs="Helvetica Neue"/>
                <w:b/>
                <w:color w:val="000000"/>
                <w:sz w:val="13"/>
                <w:szCs w:val="13"/>
              </w:rPr>
              <w:t>VNM</w:t>
            </w:r>
          </w:p>
        </w:tc>
      </w:tr>
      <w:tr w:rsidR="00B85ED1" w14:paraId="70D75805" w14:textId="77777777" w:rsidTr="00775F70">
        <w:trPr>
          <w:trHeight w:val="224"/>
          <w:jc w:val="center"/>
        </w:trPr>
        <w:tc>
          <w:tcPr>
            <w:tcW w:w="735" w:type="dxa"/>
            <w:tcBorders>
              <w:top w:val="single" w:sz="4" w:space="0" w:color="000000"/>
              <w:right w:val="single" w:sz="4" w:space="0" w:color="000000"/>
            </w:tcBorders>
            <w:tcMar>
              <w:top w:w="0" w:type="dxa"/>
              <w:left w:w="75" w:type="dxa"/>
              <w:bottom w:w="0" w:type="dxa"/>
              <w:right w:w="75" w:type="dxa"/>
            </w:tcMar>
            <w:vAlign w:val="center"/>
          </w:tcPr>
          <w:p w14:paraId="08FC6EE8" w14:textId="77777777" w:rsidR="00B85ED1" w:rsidRDefault="00B85ED1" w:rsidP="00775F70">
            <w:pPr>
              <w:rPr>
                <w:sz w:val="13"/>
                <w:szCs w:val="13"/>
              </w:rPr>
            </w:pPr>
            <w:r>
              <w:rPr>
                <w:rFonts w:ascii="Helvetica Neue" w:eastAsia="Helvetica Neue" w:hAnsi="Helvetica Neue" w:cs="Helvetica Neue"/>
                <w:b/>
                <w:color w:val="000000"/>
                <w:sz w:val="13"/>
                <w:szCs w:val="13"/>
              </w:rPr>
              <w:t>1</w:t>
            </w:r>
          </w:p>
        </w:tc>
        <w:tc>
          <w:tcPr>
            <w:tcW w:w="418" w:type="dxa"/>
            <w:tcBorders>
              <w:top w:val="single" w:sz="4" w:space="0" w:color="000000"/>
              <w:left w:val="single" w:sz="4" w:space="0" w:color="000000"/>
            </w:tcBorders>
            <w:tcMar>
              <w:top w:w="0" w:type="dxa"/>
              <w:left w:w="75" w:type="dxa"/>
              <w:bottom w:w="0" w:type="dxa"/>
              <w:right w:w="75" w:type="dxa"/>
            </w:tcMar>
            <w:vAlign w:val="center"/>
          </w:tcPr>
          <w:p w14:paraId="5737685C"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25" w:type="dxa"/>
            <w:tcBorders>
              <w:top w:val="single" w:sz="4" w:space="0" w:color="000000"/>
            </w:tcBorders>
            <w:tcMar>
              <w:top w:w="0" w:type="dxa"/>
              <w:left w:w="75" w:type="dxa"/>
              <w:bottom w:w="0" w:type="dxa"/>
              <w:right w:w="75" w:type="dxa"/>
            </w:tcMar>
            <w:vAlign w:val="center"/>
          </w:tcPr>
          <w:p w14:paraId="03AB8677"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18" w:type="dxa"/>
            <w:tcBorders>
              <w:top w:val="single" w:sz="4" w:space="0" w:color="000000"/>
            </w:tcBorders>
            <w:tcMar>
              <w:top w:w="0" w:type="dxa"/>
              <w:left w:w="75" w:type="dxa"/>
              <w:bottom w:w="0" w:type="dxa"/>
              <w:right w:w="75" w:type="dxa"/>
            </w:tcMar>
            <w:vAlign w:val="center"/>
          </w:tcPr>
          <w:p w14:paraId="66522C10"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18" w:type="dxa"/>
            <w:tcBorders>
              <w:top w:val="single" w:sz="4" w:space="0" w:color="000000"/>
            </w:tcBorders>
            <w:tcMar>
              <w:top w:w="0" w:type="dxa"/>
              <w:left w:w="75" w:type="dxa"/>
              <w:bottom w:w="0" w:type="dxa"/>
              <w:right w:w="75" w:type="dxa"/>
            </w:tcMar>
            <w:vAlign w:val="center"/>
          </w:tcPr>
          <w:p w14:paraId="797161C9"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32" w:type="dxa"/>
            <w:tcBorders>
              <w:top w:val="single" w:sz="4" w:space="0" w:color="000000"/>
            </w:tcBorders>
            <w:tcMar>
              <w:top w:w="0" w:type="dxa"/>
              <w:left w:w="75" w:type="dxa"/>
              <w:bottom w:w="0" w:type="dxa"/>
              <w:right w:w="75" w:type="dxa"/>
            </w:tcMar>
            <w:vAlign w:val="center"/>
          </w:tcPr>
          <w:p w14:paraId="0DC16584"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32" w:type="dxa"/>
            <w:tcBorders>
              <w:top w:val="single" w:sz="4" w:space="0" w:color="000000"/>
            </w:tcBorders>
            <w:tcMar>
              <w:top w:w="0" w:type="dxa"/>
              <w:left w:w="75" w:type="dxa"/>
              <w:bottom w:w="0" w:type="dxa"/>
              <w:right w:w="75" w:type="dxa"/>
            </w:tcMar>
            <w:vAlign w:val="center"/>
          </w:tcPr>
          <w:p w14:paraId="4F60386B"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374" w:type="dxa"/>
            <w:tcBorders>
              <w:top w:val="single" w:sz="4" w:space="0" w:color="000000"/>
            </w:tcBorders>
            <w:tcMar>
              <w:top w:w="0" w:type="dxa"/>
              <w:left w:w="75" w:type="dxa"/>
              <w:bottom w:w="0" w:type="dxa"/>
              <w:right w:w="75" w:type="dxa"/>
            </w:tcMar>
            <w:vAlign w:val="center"/>
          </w:tcPr>
          <w:p w14:paraId="396134F1" w14:textId="77777777" w:rsidR="00B85ED1" w:rsidRDefault="00B85ED1" w:rsidP="00775F70">
            <w:pPr>
              <w:rPr>
                <w:sz w:val="13"/>
                <w:szCs w:val="13"/>
              </w:rPr>
            </w:pPr>
            <w:r>
              <w:rPr>
                <w:rFonts w:ascii="Helvetica Neue" w:eastAsia="Helvetica Neue" w:hAnsi="Helvetica Neue" w:cs="Helvetica Neue"/>
                <w:color w:val="000000"/>
                <w:sz w:val="13"/>
                <w:szCs w:val="13"/>
              </w:rPr>
              <w:t>1</w:t>
            </w:r>
          </w:p>
        </w:tc>
        <w:tc>
          <w:tcPr>
            <w:tcW w:w="367" w:type="dxa"/>
            <w:tcBorders>
              <w:top w:val="single" w:sz="4" w:space="0" w:color="000000"/>
            </w:tcBorders>
            <w:tcMar>
              <w:top w:w="0" w:type="dxa"/>
              <w:left w:w="75" w:type="dxa"/>
              <w:bottom w:w="0" w:type="dxa"/>
              <w:right w:w="75" w:type="dxa"/>
            </w:tcMar>
            <w:vAlign w:val="center"/>
          </w:tcPr>
          <w:p w14:paraId="6138D3BF"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03" w:type="dxa"/>
            <w:tcBorders>
              <w:top w:val="single" w:sz="4" w:space="0" w:color="000000"/>
            </w:tcBorders>
            <w:tcMar>
              <w:top w:w="0" w:type="dxa"/>
              <w:left w:w="75" w:type="dxa"/>
              <w:bottom w:w="0" w:type="dxa"/>
              <w:right w:w="75" w:type="dxa"/>
            </w:tcMar>
            <w:vAlign w:val="center"/>
          </w:tcPr>
          <w:p w14:paraId="5C202A31"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25" w:type="dxa"/>
            <w:tcBorders>
              <w:top w:val="single" w:sz="4" w:space="0" w:color="000000"/>
            </w:tcBorders>
            <w:tcMar>
              <w:top w:w="0" w:type="dxa"/>
              <w:left w:w="75" w:type="dxa"/>
              <w:bottom w:w="0" w:type="dxa"/>
              <w:right w:w="75" w:type="dxa"/>
            </w:tcMar>
            <w:vAlign w:val="center"/>
          </w:tcPr>
          <w:p w14:paraId="58FF718A"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10" w:type="dxa"/>
            <w:tcBorders>
              <w:top w:val="single" w:sz="4" w:space="0" w:color="000000"/>
            </w:tcBorders>
            <w:tcMar>
              <w:top w:w="0" w:type="dxa"/>
              <w:left w:w="75" w:type="dxa"/>
              <w:bottom w:w="0" w:type="dxa"/>
              <w:right w:w="75" w:type="dxa"/>
            </w:tcMar>
            <w:vAlign w:val="center"/>
          </w:tcPr>
          <w:p w14:paraId="5AB3AFDF"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39" w:type="dxa"/>
            <w:tcBorders>
              <w:top w:val="single" w:sz="4" w:space="0" w:color="000000"/>
            </w:tcBorders>
            <w:tcMar>
              <w:top w:w="0" w:type="dxa"/>
              <w:left w:w="75" w:type="dxa"/>
              <w:bottom w:w="0" w:type="dxa"/>
              <w:right w:w="75" w:type="dxa"/>
            </w:tcMar>
            <w:vAlign w:val="center"/>
          </w:tcPr>
          <w:p w14:paraId="3A6ED7B4"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25" w:type="dxa"/>
            <w:tcBorders>
              <w:top w:val="single" w:sz="4" w:space="0" w:color="000000"/>
            </w:tcBorders>
            <w:tcMar>
              <w:top w:w="0" w:type="dxa"/>
              <w:left w:w="75" w:type="dxa"/>
              <w:bottom w:w="0" w:type="dxa"/>
              <w:right w:w="75" w:type="dxa"/>
            </w:tcMar>
            <w:vAlign w:val="center"/>
          </w:tcPr>
          <w:p w14:paraId="4955D820"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18" w:type="dxa"/>
            <w:tcBorders>
              <w:top w:val="single" w:sz="4" w:space="0" w:color="000000"/>
            </w:tcBorders>
            <w:tcMar>
              <w:top w:w="0" w:type="dxa"/>
              <w:left w:w="75" w:type="dxa"/>
              <w:bottom w:w="0" w:type="dxa"/>
              <w:right w:w="75" w:type="dxa"/>
            </w:tcMar>
            <w:vAlign w:val="center"/>
          </w:tcPr>
          <w:p w14:paraId="7D512541"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03" w:type="dxa"/>
            <w:tcBorders>
              <w:top w:val="single" w:sz="4" w:space="0" w:color="000000"/>
            </w:tcBorders>
            <w:tcMar>
              <w:top w:w="0" w:type="dxa"/>
              <w:left w:w="75" w:type="dxa"/>
              <w:bottom w:w="0" w:type="dxa"/>
              <w:right w:w="75" w:type="dxa"/>
            </w:tcMar>
            <w:vAlign w:val="center"/>
          </w:tcPr>
          <w:p w14:paraId="2D0F2274"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47" w:type="dxa"/>
            <w:tcBorders>
              <w:top w:val="single" w:sz="4" w:space="0" w:color="000000"/>
            </w:tcBorders>
            <w:tcMar>
              <w:top w:w="0" w:type="dxa"/>
              <w:left w:w="75" w:type="dxa"/>
              <w:bottom w:w="0" w:type="dxa"/>
              <w:right w:w="75" w:type="dxa"/>
            </w:tcMar>
            <w:vAlign w:val="center"/>
          </w:tcPr>
          <w:p w14:paraId="38A98F16"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46" w:type="dxa"/>
            <w:tcBorders>
              <w:top w:val="single" w:sz="4" w:space="0" w:color="000000"/>
            </w:tcBorders>
            <w:tcMar>
              <w:top w:w="0" w:type="dxa"/>
              <w:left w:w="75" w:type="dxa"/>
              <w:bottom w:w="0" w:type="dxa"/>
              <w:right w:w="75" w:type="dxa"/>
            </w:tcMar>
            <w:vAlign w:val="center"/>
          </w:tcPr>
          <w:p w14:paraId="5BE31BC1"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396" w:type="dxa"/>
            <w:tcBorders>
              <w:top w:val="single" w:sz="4" w:space="0" w:color="000000"/>
            </w:tcBorders>
            <w:tcMar>
              <w:top w:w="0" w:type="dxa"/>
              <w:left w:w="75" w:type="dxa"/>
              <w:bottom w:w="0" w:type="dxa"/>
              <w:right w:w="75" w:type="dxa"/>
            </w:tcMar>
            <w:vAlign w:val="center"/>
          </w:tcPr>
          <w:p w14:paraId="32AC9002"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18" w:type="dxa"/>
            <w:tcBorders>
              <w:top w:val="single" w:sz="4" w:space="0" w:color="000000"/>
            </w:tcBorders>
            <w:tcMar>
              <w:top w:w="0" w:type="dxa"/>
              <w:left w:w="75" w:type="dxa"/>
              <w:bottom w:w="0" w:type="dxa"/>
              <w:right w:w="75" w:type="dxa"/>
            </w:tcMar>
            <w:vAlign w:val="center"/>
          </w:tcPr>
          <w:p w14:paraId="211D6EDA"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32" w:type="dxa"/>
            <w:tcBorders>
              <w:top w:val="single" w:sz="4" w:space="0" w:color="000000"/>
            </w:tcBorders>
            <w:tcMar>
              <w:top w:w="0" w:type="dxa"/>
              <w:left w:w="75" w:type="dxa"/>
              <w:bottom w:w="0" w:type="dxa"/>
              <w:right w:w="75" w:type="dxa"/>
            </w:tcMar>
            <w:vAlign w:val="center"/>
          </w:tcPr>
          <w:p w14:paraId="013257AC"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32" w:type="dxa"/>
            <w:tcBorders>
              <w:top w:val="single" w:sz="4" w:space="0" w:color="000000"/>
            </w:tcBorders>
            <w:tcMar>
              <w:top w:w="0" w:type="dxa"/>
              <w:left w:w="75" w:type="dxa"/>
              <w:bottom w:w="0" w:type="dxa"/>
              <w:right w:w="75" w:type="dxa"/>
            </w:tcMar>
            <w:vAlign w:val="center"/>
          </w:tcPr>
          <w:p w14:paraId="035A16FD"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338" w:type="dxa"/>
            <w:tcBorders>
              <w:top w:val="single" w:sz="4" w:space="0" w:color="000000"/>
            </w:tcBorders>
            <w:tcMar>
              <w:top w:w="0" w:type="dxa"/>
              <w:left w:w="75" w:type="dxa"/>
              <w:bottom w:w="0" w:type="dxa"/>
              <w:right w:w="75" w:type="dxa"/>
            </w:tcMar>
            <w:vAlign w:val="center"/>
          </w:tcPr>
          <w:p w14:paraId="32308F8D"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39" w:type="dxa"/>
            <w:tcBorders>
              <w:top w:val="single" w:sz="4" w:space="0" w:color="000000"/>
            </w:tcBorders>
            <w:tcMar>
              <w:top w:w="0" w:type="dxa"/>
              <w:left w:w="75" w:type="dxa"/>
              <w:bottom w:w="0" w:type="dxa"/>
              <w:right w:w="75" w:type="dxa"/>
            </w:tcMar>
            <w:vAlign w:val="center"/>
          </w:tcPr>
          <w:p w14:paraId="0BFFD692"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r>
      <w:tr w:rsidR="00B85ED1" w14:paraId="0A39FDC0" w14:textId="77777777" w:rsidTr="00775F70">
        <w:trPr>
          <w:trHeight w:val="224"/>
          <w:jc w:val="center"/>
        </w:trPr>
        <w:tc>
          <w:tcPr>
            <w:tcW w:w="735" w:type="dxa"/>
            <w:tcBorders>
              <w:right w:val="single" w:sz="4" w:space="0" w:color="000000"/>
            </w:tcBorders>
            <w:tcMar>
              <w:top w:w="0" w:type="dxa"/>
              <w:left w:w="75" w:type="dxa"/>
              <w:bottom w:w="0" w:type="dxa"/>
              <w:right w:w="75" w:type="dxa"/>
            </w:tcMar>
            <w:vAlign w:val="center"/>
          </w:tcPr>
          <w:p w14:paraId="1058AA1F" w14:textId="77777777" w:rsidR="00B85ED1" w:rsidRDefault="00B85ED1" w:rsidP="00775F70">
            <w:pPr>
              <w:rPr>
                <w:sz w:val="13"/>
                <w:szCs w:val="13"/>
              </w:rPr>
            </w:pPr>
            <w:r>
              <w:rPr>
                <w:rFonts w:ascii="Helvetica Neue" w:eastAsia="Helvetica Neue" w:hAnsi="Helvetica Neue" w:cs="Helvetica Neue"/>
                <w:b/>
                <w:color w:val="000000"/>
                <w:sz w:val="13"/>
                <w:szCs w:val="13"/>
              </w:rPr>
              <w:t>1.1.1</w:t>
            </w:r>
          </w:p>
        </w:tc>
        <w:tc>
          <w:tcPr>
            <w:tcW w:w="418" w:type="dxa"/>
            <w:tcBorders>
              <w:left w:val="single" w:sz="4" w:space="0" w:color="000000"/>
            </w:tcBorders>
            <w:tcMar>
              <w:top w:w="0" w:type="dxa"/>
              <w:left w:w="75" w:type="dxa"/>
              <w:bottom w:w="0" w:type="dxa"/>
              <w:right w:w="75" w:type="dxa"/>
            </w:tcMar>
            <w:vAlign w:val="center"/>
          </w:tcPr>
          <w:p w14:paraId="34833184"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25" w:type="dxa"/>
            <w:tcMar>
              <w:top w:w="0" w:type="dxa"/>
              <w:left w:w="75" w:type="dxa"/>
              <w:bottom w:w="0" w:type="dxa"/>
              <w:right w:w="75" w:type="dxa"/>
            </w:tcMar>
            <w:vAlign w:val="center"/>
          </w:tcPr>
          <w:p w14:paraId="280F6F05"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18" w:type="dxa"/>
            <w:tcMar>
              <w:top w:w="0" w:type="dxa"/>
              <w:left w:w="75" w:type="dxa"/>
              <w:bottom w:w="0" w:type="dxa"/>
              <w:right w:w="75" w:type="dxa"/>
            </w:tcMar>
            <w:vAlign w:val="center"/>
          </w:tcPr>
          <w:p w14:paraId="7322D307"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18" w:type="dxa"/>
            <w:tcMar>
              <w:top w:w="0" w:type="dxa"/>
              <w:left w:w="75" w:type="dxa"/>
              <w:bottom w:w="0" w:type="dxa"/>
              <w:right w:w="75" w:type="dxa"/>
            </w:tcMar>
            <w:vAlign w:val="center"/>
          </w:tcPr>
          <w:p w14:paraId="1A06A6EF" w14:textId="77777777" w:rsidR="00B85ED1" w:rsidRDefault="00B85ED1" w:rsidP="00775F70">
            <w:pPr>
              <w:rPr>
                <w:sz w:val="13"/>
                <w:szCs w:val="13"/>
              </w:rPr>
            </w:pPr>
            <w:r>
              <w:rPr>
                <w:rFonts w:ascii="Helvetica Neue" w:eastAsia="Helvetica Neue" w:hAnsi="Helvetica Neue" w:cs="Helvetica Neue"/>
                <w:color w:val="000000"/>
                <w:sz w:val="13"/>
                <w:szCs w:val="13"/>
              </w:rPr>
              <w:t>2</w:t>
            </w:r>
          </w:p>
        </w:tc>
        <w:tc>
          <w:tcPr>
            <w:tcW w:w="432" w:type="dxa"/>
            <w:tcMar>
              <w:top w:w="0" w:type="dxa"/>
              <w:left w:w="75" w:type="dxa"/>
              <w:bottom w:w="0" w:type="dxa"/>
              <w:right w:w="75" w:type="dxa"/>
            </w:tcMar>
            <w:vAlign w:val="center"/>
          </w:tcPr>
          <w:p w14:paraId="0C3EEE2D"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32" w:type="dxa"/>
            <w:tcMar>
              <w:top w:w="0" w:type="dxa"/>
              <w:left w:w="75" w:type="dxa"/>
              <w:bottom w:w="0" w:type="dxa"/>
              <w:right w:w="75" w:type="dxa"/>
            </w:tcMar>
            <w:vAlign w:val="center"/>
          </w:tcPr>
          <w:p w14:paraId="6543F589"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374" w:type="dxa"/>
            <w:tcMar>
              <w:top w:w="0" w:type="dxa"/>
              <w:left w:w="75" w:type="dxa"/>
              <w:bottom w:w="0" w:type="dxa"/>
              <w:right w:w="75" w:type="dxa"/>
            </w:tcMar>
            <w:vAlign w:val="center"/>
          </w:tcPr>
          <w:p w14:paraId="7B2F63A7" w14:textId="77777777" w:rsidR="00B85ED1" w:rsidRDefault="00B85ED1" w:rsidP="00775F70">
            <w:pPr>
              <w:rPr>
                <w:sz w:val="13"/>
                <w:szCs w:val="13"/>
              </w:rPr>
            </w:pPr>
            <w:r>
              <w:rPr>
                <w:rFonts w:ascii="Helvetica Neue" w:eastAsia="Helvetica Neue" w:hAnsi="Helvetica Neue" w:cs="Helvetica Neue"/>
                <w:color w:val="000000"/>
                <w:sz w:val="13"/>
                <w:szCs w:val="13"/>
              </w:rPr>
              <w:t>1</w:t>
            </w:r>
          </w:p>
        </w:tc>
        <w:tc>
          <w:tcPr>
            <w:tcW w:w="367" w:type="dxa"/>
            <w:tcMar>
              <w:top w:w="0" w:type="dxa"/>
              <w:left w:w="75" w:type="dxa"/>
              <w:bottom w:w="0" w:type="dxa"/>
              <w:right w:w="75" w:type="dxa"/>
            </w:tcMar>
            <w:vAlign w:val="center"/>
          </w:tcPr>
          <w:p w14:paraId="640F0A88" w14:textId="77777777" w:rsidR="00B85ED1" w:rsidRDefault="00B85ED1" w:rsidP="00775F70">
            <w:pPr>
              <w:rPr>
                <w:sz w:val="13"/>
                <w:szCs w:val="13"/>
              </w:rPr>
            </w:pPr>
            <w:r>
              <w:rPr>
                <w:rFonts w:ascii="Helvetica Neue" w:eastAsia="Helvetica Neue" w:hAnsi="Helvetica Neue" w:cs="Helvetica Neue"/>
                <w:color w:val="000000"/>
                <w:sz w:val="13"/>
                <w:szCs w:val="13"/>
              </w:rPr>
              <w:t>2</w:t>
            </w:r>
          </w:p>
        </w:tc>
        <w:tc>
          <w:tcPr>
            <w:tcW w:w="403" w:type="dxa"/>
            <w:tcMar>
              <w:top w:w="0" w:type="dxa"/>
              <w:left w:w="75" w:type="dxa"/>
              <w:bottom w:w="0" w:type="dxa"/>
              <w:right w:w="75" w:type="dxa"/>
            </w:tcMar>
            <w:vAlign w:val="center"/>
          </w:tcPr>
          <w:p w14:paraId="3013EFD4"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25" w:type="dxa"/>
            <w:tcMar>
              <w:top w:w="0" w:type="dxa"/>
              <w:left w:w="75" w:type="dxa"/>
              <w:bottom w:w="0" w:type="dxa"/>
              <w:right w:w="75" w:type="dxa"/>
            </w:tcMar>
            <w:vAlign w:val="center"/>
          </w:tcPr>
          <w:p w14:paraId="07E46B7D"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10" w:type="dxa"/>
            <w:tcMar>
              <w:top w:w="0" w:type="dxa"/>
              <w:left w:w="75" w:type="dxa"/>
              <w:bottom w:w="0" w:type="dxa"/>
              <w:right w:w="75" w:type="dxa"/>
            </w:tcMar>
            <w:vAlign w:val="center"/>
          </w:tcPr>
          <w:p w14:paraId="60FC5B39"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39" w:type="dxa"/>
            <w:tcMar>
              <w:top w:w="0" w:type="dxa"/>
              <w:left w:w="75" w:type="dxa"/>
              <w:bottom w:w="0" w:type="dxa"/>
              <w:right w:w="75" w:type="dxa"/>
            </w:tcMar>
            <w:vAlign w:val="center"/>
          </w:tcPr>
          <w:p w14:paraId="4C44781E"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25" w:type="dxa"/>
            <w:tcMar>
              <w:top w:w="0" w:type="dxa"/>
              <w:left w:w="75" w:type="dxa"/>
              <w:bottom w:w="0" w:type="dxa"/>
              <w:right w:w="75" w:type="dxa"/>
            </w:tcMar>
            <w:vAlign w:val="center"/>
          </w:tcPr>
          <w:p w14:paraId="79C0EBA4"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18" w:type="dxa"/>
            <w:tcMar>
              <w:top w:w="0" w:type="dxa"/>
              <w:left w:w="75" w:type="dxa"/>
              <w:bottom w:w="0" w:type="dxa"/>
              <w:right w:w="75" w:type="dxa"/>
            </w:tcMar>
            <w:vAlign w:val="center"/>
          </w:tcPr>
          <w:p w14:paraId="791CDD1F"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03" w:type="dxa"/>
            <w:tcMar>
              <w:top w:w="0" w:type="dxa"/>
              <w:left w:w="75" w:type="dxa"/>
              <w:bottom w:w="0" w:type="dxa"/>
              <w:right w:w="75" w:type="dxa"/>
            </w:tcMar>
            <w:vAlign w:val="center"/>
          </w:tcPr>
          <w:p w14:paraId="635BF9DA"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47" w:type="dxa"/>
            <w:tcMar>
              <w:top w:w="0" w:type="dxa"/>
              <w:left w:w="75" w:type="dxa"/>
              <w:bottom w:w="0" w:type="dxa"/>
              <w:right w:w="75" w:type="dxa"/>
            </w:tcMar>
            <w:vAlign w:val="center"/>
          </w:tcPr>
          <w:p w14:paraId="5A8D0952"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46" w:type="dxa"/>
            <w:tcMar>
              <w:top w:w="0" w:type="dxa"/>
              <w:left w:w="75" w:type="dxa"/>
              <w:bottom w:w="0" w:type="dxa"/>
              <w:right w:w="75" w:type="dxa"/>
            </w:tcMar>
            <w:vAlign w:val="center"/>
          </w:tcPr>
          <w:p w14:paraId="6FAB628E"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396" w:type="dxa"/>
            <w:tcMar>
              <w:top w:w="0" w:type="dxa"/>
              <w:left w:w="75" w:type="dxa"/>
              <w:bottom w:w="0" w:type="dxa"/>
              <w:right w:w="75" w:type="dxa"/>
            </w:tcMar>
            <w:vAlign w:val="center"/>
          </w:tcPr>
          <w:p w14:paraId="1CF0E4A3"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18" w:type="dxa"/>
            <w:tcMar>
              <w:top w:w="0" w:type="dxa"/>
              <w:left w:w="75" w:type="dxa"/>
              <w:bottom w:w="0" w:type="dxa"/>
              <w:right w:w="75" w:type="dxa"/>
            </w:tcMar>
            <w:vAlign w:val="center"/>
          </w:tcPr>
          <w:p w14:paraId="60800F37"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32" w:type="dxa"/>
            <w:tcMar>
              <w:top w:w="0" w:type="dxa"/>
              <w:left w:w="75" w:type="dxa"/>
              <w:bottom w:w="0" w:type="dxa"/>
              <w:right w:w="75" w:type="dxa"/>
            </w:tcMar>
            <w:vAlign w:val="center"/>
          </w:tcPr>
          <w:p w14:paraId="2BD48E31"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32" w:type="dxa"/>
            <w:tcMar>
              <w:top w:w="0" w:type="dxa"/>
              <w:left w:w="75" w:type="dxa"/>
              <w:bottom w:w="0" w:type="dxa"/>
              <w:right w:w="75" w:type="dxa"/>
            </w:tcMar>
            <w:vAlign w:val="center"/>
          </w:tcPr>
          <w:p w14:paraId="145FC625"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338" w:type="dxa"/>
            <w:tcMar>
              <w:top w:w="0" w:type="dxa"/>
              <w:left w:w="75" w:type="dxa"/>
              <w:bottom w:w="0" w:type="dxa"/>
              <w:right w:w="75" w:type="dxa"/>
            </w:tcMar>
            <w:vAlign w:val="center"/>
          </w:tcPr>
          <w:p w14:paraId="394132D6"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39" w:type="dxa"/>
            <w:tcMar>
              <w:top w:w="0" w:type="dxa"/>
              <w:left w:w="75" w:type="dxa"/>
              <w:bottom w:w="0" w:type="dxa"/>
              <w:right w:w="75" w:type="dxa"/>
            </w:tcMar>
            <w:vAlign w:val="center"/>
          </w:tcPr>
          <w:p w14:paraId="15481AD4" w14:textId="77777777" w:rsidR="00B85ED1" w:rsidRDefault="00B85ED1" w:rsidP="00775F70">
            <w:pPr>
              <w:rPr>
                <w:sz w:val="13"/>
                <w:szCs w:val="13"/>
              </w:rPr>
            </w:pPr>
            <w:r>
              <w:rPr>
                <w:rFonts w:ascii="Helvetica Neue" w:eastAsia="Helvetica Neue" w:hAnsi="Helvetica Neue" w:cs="Helvetica Neue"/>
                <w:color w:val="000000"/>
                <w:sz w:val="13"/>
                <w:szCs w:val="13"/>
              </w:rPr>
              <w:t>38</w:t>
            </w:r>
          </w:p>
        </w:tc>
      </w:tr>
      <w:tr w:rsidR="00B85ED1" w14:paraId="15D61E42" w14:textId="77777777" w:rsidTr="00775F70">
        <w:trPr>
          <w:trHeight w:val="244"/>
          <w:jc w:val="center"/>
        </w:trPr>
        <w:tc>
          <w:tcPr>
            <w:tcW w:w="735" w:type="dxa"/>
            <w:tcBorders>
              <w:right w:val="single" w:sz="4" w:space="0" w:color="000000"/>
            </w:tcBorders>
            <w:tcMar>
              <w:top w:w="0" w:type="dxa"/>
              <w:left w:w="75" w:type="dxa"/>
              <w:bottom w:w="0" w:type="dxa"/>
              <w:right w:w="75" w:type="dxa"/>
            </w:tcMar>
            <w:vAlign w:val="center"/>
          </w:tcPr>
          <w:p w14:paraId="6DC87435" w14:textId="77777777" w:rsidR="00B85ED1" w:rsidRDefault="00B85ED1" w:rsidP="00775F70">
            <w:pPr>
              <w:rPr>
                <w:sz w:val="13"/>
                <w:szCs w:val="13"/>
              </w:rPr>
            </w:pPr>
            <w:r>
              <w:rPr>
                <w:rFonts w:ascii="Helvetica Neue" w:eastAsia="Helvetica Neue" w:hAnsi="Helvetica Neue" w:cs="Helvetica Neue"/>
                <w:b/>
                <w:color w:val="000000"/>
                <w:sz w:val="13"/>
                <w:szCs w:val="13"/>
              </w:rPr>
              <w:t>1.1.1.1</w:t>
            </w:r>
          </w:p>
        </w:tc>
        <w:tc>
          <w:tcPr>
            <w:tcW w:w="418" w:type="dxa"/>
            <w:tcBorders>
              <w:left w:val="single" w:sz="4" w:space="0" w:color="000000"/>
            </w:tcBorders>
            <w:tcMar>
              <w:top w:w="0" w:type="dxa"/>
              <w:left w:w="75" w:type="dxa"/>
              <w:bottom w:w="0" w:type="dxa"/>
              <w:right w:w="75" w:type="dxa"/>
            </w:tcMar>
            <w:vAlign w:val="center"/>
          </w:tcPr>
          <w:p w14:paraId="3E1EFDB4"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25" w:type="dxa"/>
            <w:tcMar>
              <w:top w:w="0" w:type="dxa"/>
              <w:left w:w="75" w:type="dxa"/>
              <w:bottom w:w="0" w:type="dxa"/>
              <w:right w:w="75" w:type="dxa"/>
            </w:tcMar>
            <w:vAlign w:val="center"/>
          </w:tcPr>
          <w:p w14:paraId="45F7C452"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18" w:type="dxa"/>
            <w:tcMar>
              <w:top w:w="0" w:type="dxa"/>
              <w:left w:w="75" w:type="dxa"/>
              <w:bottom w:w="0" w:type="dxa"/>
              <w:right w:w="75" w:type="dxa"/>
            </w:tcMar>
            <w:vAlign w:val="center"/>
          </w:tcPr>
          <w:p w14:paraId="4D336723"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18" w:type="dxa"/>
            <w:tcMar>
              <w:top w:w="0" w:type="dxa"/>
              <w:left w:w="75" w:type="dxa"/>
              <w:bottom w:w="0" w:type="dxa"/>
              <w:right w:w="75" w:type="dxa"/>
            </w:tcMar>
            <w:vAlign w:val="center"/>
          </w:tcPr>
          <w:p w14:paraId="48089264"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32" w:type="dxa"/>
            <w:tcMar>
              <w:top w:w="0" w:type="dxa"/>
              <w:left w:w="75" w:type="dxa"/>
              <w:bottom w:w="0" w:type="dxa"/>
              <w:right w:w="75" w:type="dxa"/>
            </w:tcMar>
            <w:vAlign w:val="center"/>
          </w:tcPr>
          <w:p w14:paraId="0BE4D6A8"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32" w:type="dxa"/>
            <w:tcMar>
              <w:top w:w="0" w:type="dxa"/>
              <w:left w:w="75" w:type="dxa"/>
              <w:bottom w:w="0" w:type="dxa"/>
              <w:right w:w="75" w:type="dxa"/>
            </w:tcMar>
            <w:vAlign w:val="center"/>
          </w:tcPr>
          <w:p w14:paraId="650B93B7" w14:textId="77777777" w:rsidR="00B85ED1" w:rsidRDefault="00B85ED1" w:rsidP="00775F70">
            <w:pPr>
              <w:rPr>
                <w:sz w:val="13"/>
                <w:szCs w:val="13"/>
              </w:rPr>
            </w:pPr>
            <w:r>
              <w:rPr>
                <w:rFonts w:ascii="Helvetica Neue" w:eastAsia="Helvetica Neue" w:hAnsi="Helvetica Neue" w:cs="Helvetica Neue"/>
                <w:color w:val="000000"/>
                <w:sz w:val="13"/>
                <w:szCs w:val="13"/>
              </w:rPr>
              <w:t>2</w:t>
            </w:r>
          </w:p>
        </w:tc>
        <w:tc>
          <w:tcPr>
            <w:tcW w:w="374" w:type="dxa"/>
            <w:tcMar>
              <w:top w:w="0" w:type="dxa"/>
              <w:left w:w="75" w:type="dxa"/>
              <w:bottom w:w="0" w:type="dxa"/>
              <w:right w:w="75" w:type="dxa"/>
            </w:tcMar>
            <w:vAlign w:val="center"/>
          </w:tcPr>
          <w:p w14:paraId="082EC586"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367" w:type="dxa"/>
            <w:tcMar>
              <w:top w:w="0" w:type="dxa"/>
              <w:left w:w="75" w:type="dxa"/>
              <w:bottom w:w="0" w:type="dxa"/>
              <w:right w:w="75" w:type="dxa"/>
            </w:tcMar>
            <w:vAlign w:val="center"/>
          </w:tcPr>
          <w:p w14:paraId="055C6AB1"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03" w:type="dxa"/>
            <w:tcMar>
              <w:top w:w="0" w:type="dxa"/>
              <w:left w:w="75" w:type="dxa"/>
              <w:bottom w:w="0" w:type="dxa"/>
              <w:right w:w="75" w:type="dxa"/>
            </w:tcMar>
            <w:vAlign w:val="center"/>
          </w:tcPr>
          <w:p w14:paraId="4575C6F1"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25" w:type="dxa"/>
            <w:tcMar>
              <w:top w:w="0" w:type="dxa"/>
              <w:left w:w="75" w:type="dxa"/>
              <w:bottom w:w="0" w:type="dxa"/>
              <w:right w:w="75" w:type="dxa"/>
            </w:tcMar>
            <w:vAlign w:val="center"/>
          </w:tcPr>
          <w:p w14:paraId="525DDFB2"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10" w:type="dxa"/>
            <w:tcMar>
              <w:top w:w="0" w:type="dxa"/>
              <w:left w:w="75" w:type="dxa"/>
              <w:bottom w:w="0" w:type="dxa"/>
              <w:right w:w="75" w:type="dxa"/>
            </w:tcMar>
            <w:vAlign w:val="center"/>
          </w:tcPr>
          <w:p w14:paraId="765B88D3"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39" w:type="dxa"/>
            <w:tcMar>
              <w:top w:w="0" w:type="dxa"/>
              <w:left w:w="75" w:type="dxa"/>
              <w:bottom w:w="0" w:type="dxa"/>
              <w:right w:w="75" w:type="dxa"/>
            </w:tcMar>
            <w:vAlign w:val="center"/>
          </w:tcPr>
          <w:p w14:paraId="309D0CB3"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25" w:type="dxa"/>
            <w:tcMar>
              <w:top w:w="0" w:type="dxa"/>
              <w:left w:w="75" w:type="dxa"/>
              <w:bottom w:w="0" w:type="dxa"/>
              <w:right w:w="75" w:type="dxa"/>
            </w:tcMar>
            <w:vAlign w:val="center"/>
          </w:tcPr>
          <w:p w14:paraId="13FD0739"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18" w:type="dxa"/>
            <w:tcMar>
              <w:top w:w="0" w:type="dxa"/>
              <w:left w:w="75" w:type="dxa"/>
              <w:bottom w:w="0" w:type="dxa"/>
              <w:right w:w="75" w:type="dxa"/>
            </w:tcMar>
            <w:vAlign w:val="center"/>
          </w:tcPr>
          <w:p w14:paraId="6D0AC12A"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03" w:type="dxa"/>
            <w:tcMar>
              <w:top w:w="0" w:type="dxa"/>
              <w:left w:w="75" w:type="dxa"/>
              <w:bottom w:w="0" w:type="dxa"/>
              <w:right w:w="75" w:type="dxa"/>
            </w:tcMar>
            <w:vAlign w:val="center"/>
          </w:tcPr>
          <w:p w14:paraId="50A14F95"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47" w:type="dxa"/>
            <w:tcMar>
              <w:top w:w="0" w:type="dxa"/>
              <w:left w:w="75" w:type="dxa"/>
              <w:bottom w:w="0" w:type="dxa"/>
              <w:right w:w="75" w:type="dxa"/>
            </w:tcMar>
            <w:vAlign w:val="center"/>
          </w:tcPr>
          <w:p w14:paraId="5776F38D"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46" w:type="dxa"/>
            <w:tcMar>
              <w:top w:w="0" w:type="dxa"/>
              <w:left w:w="75" w:type="dxa"/>
              <w:bottom w:w="0" w:type="dxa"/>
              <w:right w:w="75" w:type="dxa"/>
            </w:tcMar>
            <w:vAlign w:val="center"/>
          </w:tcPr>
          <w:p w14:paraId="096A3BB2"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396" w:type="dxa"/>
            <w:tcMar>
              <w:top w:w="0" w:type="dxa"/>
              <w:left w:w="75" w:type="dxa"/>
              <w:bottom w:w="0" w:type="dxa"/>
              <w:right w:w="75" w:type="dxa"/>
            </w:tcMar>
            <w:vAlign w:val="center"/>
          </w:tcPr>
          <w:p w14:paraId="4B80DC7A"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18" w:type="dxa"/>
            <w:tcMar>
              <w:top w:w="0" w:type="dxa"/>
              <w:left w:w="75" w:type="dxa"/>
              <w:bottom w:w="0" w:type="dxa"/>
              <w:right w:w="75" w:type="dxa"/>
            </w:tcMar>
            <w:vAlign w:val="center"/>
          </w:tcPr>
          <w:p w14:paraId="299712BB"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32" w:type="dxa"/>
            <w:tcMar>
              <w:top w:w="0" w:type="dxa"/>
              <w:left w:w="75" w:type="dxa"/>
              <w:bottom w:w="0" w:type="dxa"/>
              <w:right w:w="75" w:type="dxa"/>
            </w:tcMar>
            <w:vAlign w:val="center"/>
          </w:tcPr>
          <w:p w14:paraId="23B664AE"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32" w:type="dxa"/>
            <w:tcMar>
              <w:top w:w="0" w:type="dxa"/>
              <w:left w:w="75" w:type="dxa"/>
              <w:bottom w:w="0" w:type="dxa"/>
              <w:right w:w="75" w:type="dxa"/>
            </w:tcMar>
            <w:vAlign w:val="center"/>
          </w:tcPr>
          <w:p w14:paraId="27412B66"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338" w:type="dxa"/>
            <w:tcMar>
              <w:top w:w="0" w:type="dxa"/>
              <w:left w:w="75" w:type="dxa"/>
              <w:bottom w:w="0" w:type="dxa"/>
              <w:right w:w="75" w:type="dxa"/>
            </w:tcMar>
            <w:vAlign w:val="center"/>
          </w:tcPr>
          <w:p w14:paraId="0A2AA6C6"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39" w:type="dxa"/>
            <w:tcMar>
              <w:top w:w="0" w:type="dxa"/>
              <w:left w:w="75" w:type="dxa"/>
              <w:bottom w:w="0" w:type="dxa"/>
              <w:right w:w="75" w:type="dxa"/>
            </w:tcMar>
            <w:vAlign w:val="center"/>
          </w:tcPr>
          <w:p w14:paraId="214CAEAE" w14:textId="77777777" w:rsidR="00B85ED1" w:rsidRDefault="00B85ED1" w:rsidP="00775F70">
            <w:pPr>
              <w:rPr>
                <w:sz w:val="13"/>
                <w:szCs w:val="13"/>
              </w:rPr>
            </w:pPr>
            <w:r>
              <w:rPr>
                <w:rFonts w:ascii="Helvetica Neue" w:eastAsia="Helvetica Neue" w:hAnsi="Helvetica Neue" w:cs="Helvetica Neue"/>
                <w:color w:val="000000"/>
                <w:sz w:val="13"/>
                <w:szCs w:val="13"/>
              </w:rPr>
              <w:t>188</w:t>
            </w:r>
          </w:p>
        </w:tc>
      </w:tr>
      <w:tr w:rsidR="00B85ED1" w14:paraId="71C586A4" w14:textId="77777777" w:rsidTr="00775F70">
        <w:trPr>
          <w:trHeight w:val="224"/>
          <w:jc w:val="center"/>
        </w:trPr>
        <w:tc>
          <w:tcPr>
            <w:tcW w:w="735" w:type="dxa"/>
            <w:tcBorders>
              <w:right w:val="single" w:sz="4" w:space="0" w:color="000000"/>
            </w:tcBorders>
            <w:tcMar>
              <w:top w:w="0" w:type="dxa"/>
              <w:left w:w="75" w:type="dxa"/>
              <w:bottom w:w="0" w:type="dxa"/>
              <w:right w:w="75" w:type="dxa"/>
            </w:tcMar>
            <w:vAlign w:val="center"/>
          </w:tcPr>
          <w:p w14:paraId="525383AC" w14:textId="77777777" w:rsidR="00B85ED1" w:rsidRDefault="00B85ED1" w:rsidP="00775F70">
            <w:pPr>
              <w:rPr>
                <w:sz w:val="13"/>
                <w:szCs w:val="13"/>
              </w:rPr>
            </w:pPr>
            <w:r>
              <w:rPr>
                <w:rFonts w:ascii="Helvetica Neue" w:eastAsia="Helvetica Neue" w:hAnsi="Helvetica Neue" w:cs="Helvetica Neue"/>
                <w:b/>
                <w:color w:val="000000"/>
                <w:sz w:val="13"/>
                <w:szCs w:val="13"/>
              </w:rPr>
              <w:t>1.1.2</w:t>
            </w:r>
          </w:p>
        </w:tc>
        <w:tc>
          <w:tcPr>
            <w:tcW w:w="418" w:type="dxa"/>
            <w:tcBorders>
              <w:left w:val="single" w:sz="4" w:space="0" w:color="000000"/>
            </w:tcBorders>
            <w:tcMar>
              <w:top w:w="0" w:type="dxa"/>
              <w:left w:w="75" w:type="dxa"/>
              <w:bottom w:w="0" w:type="dxa"/>
              <w:right w:w="75" w:type="dxa"/>
            </w:tcMar>
            <w:vAlign w:val="center"/>
          </w:tcPr>
          <w:p w14:paraId="68EF3214"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25" w:type="dxa"/>
            <w:tcMar>
              <w:top w:w="0" w:type="dxa"/>
              <w:left w:w="75" w:type="dxa"/>
              <w:bottom w:w="0" w:type="dxa"/>
              <w:right w:w="75" w:type="dxa"/>
            </w:tcMar>
            <w:vAlign w:val="center"/>
          </w:tcPr>
          <w:p w14:paraId="3B6105E1"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18" w:type="dxa"/>
            <w:tcMar>
              <w:top w:w="0" w:type="dxa"/>
              <w:left w:w="75" w:type="dxa"/>
              <w:bottom w:w="0" w:type="dxa"/>
              <w:right w:w="75" w:type="dxa"/>
            </w:tcMar>
            <w:vAlign w:val="center"/>
          </w:tcPr>
          <w:p w14:paraId="142B4FB3"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18" w:type="dxa"/>
            <w:tcMar>
              <w:top w:w="0" w:type="dxa"/>
              <w:left w:w="75" w:type="dxa"/>
              <w:bottom w:w="0" w:type="dxa"/>
              <w:right w:w="75" w:type="dxa"/>
            </w:tcMar>
            <w:vAlign w:val="center"/>
          </w:tcPr>
          <w:p w14:paraId="5C9D3A07" w14:textId="77777777" w:rsidR="00B85ED1" w:rsidRDefault="00B85ED1" w:rsidP="00775F70">
            <w:pPr>
              <w:rPr>
                <w:sz w:val="13"/>
                <w:szCs w:val="13"/>
              </w:rPr>
            </w:pPr>
            <w:r>
              <w:rPr>
                <w:rFonts w:ascii="Helvetica Neue" w:eastAsia="Helvetica Neue" w:hAnsi="Helvetica Neue" w:cs="Helvetica Neue"/>
                <w:color w:val="000000"/>
                <w:sz w:val="13"/>
                <w:szCs w:val="13"/>
              </w:rPr>
              <w:t>1</w:t>
            </w:r>
          </w:p>
        </w:tc>
        <w:tc>
          <w:tcPr>
            <w:tcW w:w="432" w:type="dxa"/>
            <w:tcMar>
              <w:top w:w="0" w:type="dxa"/>
              <w:left w:w="75" w:type="dxa"/>
              <w:bottom w:w="0" w:type="dxa"/>
              <w:right w:w="75" w:type="dxa"/>
            </w:tcMar>
            <w:vAlign w:val="center"/>
          </w:tcPr>
          <w:p w14:paraId="16C7FAA2" w14:textId="77777777" w:rsidR="00B85ED1" w:rsidRDefault="00B85ED1" w:rsidP="00775F70">
            <w:pPr>
              <w:rPr>
                <w:sz w:val="13"/>
                <w:szCs w:val="13"/>
              </w:rPr>
            </w:pPr>
            <w:r>
              <w:rPr>
                <w:rFonts w:ascii="Helvetica Neue" w:eastAsia="Helvetica Neue" w:hAnsi="Helvetica Neue" w:cs="Helvetica Neue"/>
                <w:color w:val="000000"/>
                <w:sz w:val="13"/>
                <w:szCs w:val="13"/>
              </w:rPr>
              <w:t>1</w:t>
            </w:r>
          </w:p>
        </w:tc>
        <w:tc>
          <w:tcPr>
            <w:tcW w:w="432" w:type="dxa"/>
            <w:tcMar>
              <w:top w:w="0" w:type="dxa"/>
              <w:left w:w="75" w:type="dxa"/>
              <w:bottom w:w="0" w:type="dxa"/>
              <w:right w:w="75" w:type="dxa"/>
            </w:tcMar>
            <w:vAlign w:val="center"/>
          </w:tcPr>
          <w:p w14:paraId="10E6D566" w14:textId="77777777" w:rsidR="00B85ED1" w:rsidRDefault="00B85ED1" w:rsidP="00775F70">
            <w:pPr>
              <w:rPr>
                <w:sz w:val="13"/>
                <w:szCs w:val="13"/>
              </w:rPr>
            </w:pPr>
            <w:r>
              <w:rPr>
                <w:rFonts w:ascii="Helvetica Neue" w:eastAsia="Helvetica Neue" w:hAnsi="Helvetica Neue" w:cs="Helvetica Neue"/>
                <w:color w:val="000000"/>
                <w:sz w:val="13"/>
                <w:szCs w:val="13"/>
              </w:rPr>
              <w:t>12</w:t>
            </w:r>
          </w:p>
        </w:tc>
        <w:tc>
          <w:tcPr>
            <w:tcW w:w="374" w:type="dxa"/>
            <w:tcMar>
              <w:top w:w="0" w:type="dxa"/>
              <w:left w:w="75" w:type="dxa"/>
              <w:bottom w:w="0" w:type="dxa"/>
              <w:right w:w="75" w:type="dxa"/>
            </w:tcMar>
            <w:vAlign w:val="center"/>
          </w:tcPr>
          <w:p w14:paraId="0295548B" w14:textId="77777777" w:rsidR="00B85ED1" w:rsidRDefault="00B85ED1" w:rsidP="00775F70">
            <w:pPr>
              <w:rPr>
                <w:sz w:val="13"/>
                <w:szCs w:val="13"/>
              </w:rPr>
            </w:pPr>
            <w:r>
              <w:rPr>
                <w:rFonts w:ascii="Helvetica Neue" w:eastAsia="Helvetica Neue" w:hAnsi="Helvetica Neue" w:cs="Helvetica Neue"/>
                <w:color w:val="000000"/>
                <w:sz w:val="13"/>
                <w:szCs w:val="13"/>
              </w:rPr>
              <w:t>316</w:t>
            </w:r>
          </w:p>
        </w:tc>
        <w:tc>
          <w:tcPr>
            <w:tcW w:w="367" w:type="dxa"/>
            <w:tcMar>
              <w:top w:w="0" w:type="dxa"/>
              <w:left w:w="75" w:type="dxa"/>
              <w:bottom w:w="0" w:type="dxa"/>
              <w:right w:w="75" w:type="dxa"/>
            </w:tcMar>
            <w:vAlign w:val="center"/>
          </w:tcPr>
          <w:p w14:paraId="35D90B99" w14:textId="77777777" w:rsidR="00B85ED1" w:rsidRDefault="00B85ED1" w:rsidP="00775F70">
            <w:pPr>
              <w:rPr>
                <w:sz w:val="13"/>
                <w:szCs w:val="13"/>
              </w:rPr>
            </w:pPr>
            <w:r>
              <w:rPr>
                <w:rFonts w:ascii="Helvetica Neue" w:eastAsia="Helvetica Neue" w:hAnsi="Helvetica Neue" w:cs="Helvetica Neue"/>
                <w:color w:val="000000"/>
                <w:sz w:val="13"/>
                <w:szCs w:val="13"/>
              </w:rPr>
              <w:t>16</w:t>
            </w:r>
          </w:p>
        </w:tc>
        <w:tc>
          <w:tcPr>
            <w:tcW w:w="403" w:type="dxa"/>
            <w:tcMar>
              <w:top w:w="0" w:type="dxa"/>
              <w:left w:w="75" w:type="dxa"/>
              <w:bottom w:w="0" w:type="dxa"/>
              <w:right w:w="75" w:type="dxa"/>
            </w:tcMar>
            <w:vAlign w:val="center"/>
          </w:tcPr>
          <w:p w14:paraId="629EC1C7"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25" w:type="dxa"/>
            <w:tcMar>
              <w:top w:w="0" w:type="dxa"/>
              <w:left w:w="75" w:type="dxa"/>
              <w:bottom w:w="0" w:type="dxa"/>
              <w:right w:w="75" w:type="dxa"/>
            </w:tcMar>
            <w:vAlign w:val="center"/>
          </w:tcPr>
          <w:p w14:paraId="7F7CCDED"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10" w:type="dxa"/>
            <w:tcMar>
              <w:top w:w="0" w:type="dxa"/>
              <w:left w:w="75" w:type="dxa"/>
              <w:bottom w:w="0" w:type="dxa"/>
              <w:right w:w="75" w:type="dxa"/>
            </w:tcMar>
            <w:vAlign w:val="center"/>
          </w:tcPr>
          <w:p w14:paraId="71F4E6BE" w14:textId="77777777" w:rsidR="00B85ED1" w:rsidRDefault="00B85ED1" w:rsidP="00775F70">
            <w:pPr>
              <w:rPr>
                <w:sz w:val="13"/>
                <w:szCs w:val="13"/>
              </w:rPr>
            </w:pPr>
            <w:r>
              <w:rPr>
                <w:rFonts w:ascii="Helvetica Neue" w:eastAsia="Helvetica Neue" w:hAnsi="Helvetica Neue" w:cs="Helvetica Neue"/>
                <w:color w:val="000000"/>
                <w:sz w:val="13"/>
                <w:szCs w:val="13"/>
              </w:rPr>
              <w:t>2</w:t>
            </w:r>
          </w:p>
        </w:tc>
        <w:tc>
          <w:tcPr>
            <w:tcW w:w="439" w:type="dxa"/>
            <w:tcMar>
              <w:top w:w="0" w:type="dxa"/>
              <w:left w:w="75" w:type="dxa"/>
              <w:bottom w:w="0" w:type="dxa"/>
              <w:right w:w="75" w:type="dxa"/>
            </w:tcMar>
            <w:vAlign w:val="center"/>
          </w:tcPr>
          <w:p w14:paraId="5B450BB8"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25" w:type="dxa"/>
            <w:tcMar>
              <w:top w:w="0" w:type="dxa"/>
              <w:left w:w="75" w:type="dxa"/>
              <w:bottom w:w="0" w:type="dxa"/>
              <w:right w:w="75" w:type="dxa"/>
            </w:tcMar>
            <w:vAlign w:val="center"/>
          </w:tcPr>
          <w:p w14:paraId="02DF8610" w14:textId="77777777" w:rsidR="00B85ED1" w:rsidRDefault="00B85ED1" w:rsidP="00775F70">
            <w:pPr>
              <w:rPr>
                <w:sz w:val="13"/>
                <w:szCs w:val="13"/>
              </w:rPr>
            </w:pPr>
            <w:r>
              <w:rPr>
                <w:rFonts w:ascii="Helvetica Neue" w:eastAsia="Helvetica Neue" w:hAnsi="Helvetica Neue" w:cs="Helvetica Neue"/>
                <w:color w:val="000000"/>
                <w:sz w:val="13"/>
                <w:szCs w:val="13"/>
              </w:rPr>
              <w:t>23</w:t>
            </w:r>
          </w:p>
        </w:tc>
        <w:tc>
          <w:tcPr>
            <w:tcW w:w="418" w:type="dxa"/>
            <w:tcMar>
              <w:top w:w="0" w:type="dxa"/>
              <w:left w:w="75" w:type="dxa"/>
              <w:bottom w:w="0" w:type="dxa"/>
              <w:right w:w="75" w:type="dxa"/>
            </w:tcMar>
            <w:vAlign w:val="center"/>
          </w:tcPr>
          <w:p w14:paraId="5426BCB9"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03" w:type="dxa"/>
            <w:tcMar>
              <w:top w:w="0" w:type="dxa"/>
              <w:left w:w="75" w:type="dxa"/>
              <w:bottom w:w="0" w:type="dxa"/>
              <w:right w:w="75" w:type="dxa"/>
            </w:tcMar>
            <w:vAlign w:val="center"/>
          </w:tcPr>
          <w:p w14:paraId="6D22E5CA"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47" w:type="dxa"/>
            <w:tcMar>
              <w:top w:w="0" w:type="dxa"/>
              <w:left w:w="75" w:type="dxa"/>
              <w:bottom w:w="0" w:type="dxa"/>
              <w:right w:w="75" w:type="dxa"/>
            </w:tcMar>
            <w:vAlign w:val="center"/>
          </w:tcPr>
          <w:p w14:paraId="6ED66C64" w14:textId="77777777" w:rsidR="00B85ED1" w:rsidRDefault="00B85ED1" w:rsidP="00775F70">
            <w:pPr>
              <w:rPr>
                <w:sz w:val="13"/>
                <w:szCs w:val="13"/>
              </w:rPr>
            </w:pPr>
            <w:r>
              <w:rPr>
                <w:rFonts w:ascii="Helvetica Neue" w:eastAsia="Helvetica Neue" w:hAnsi="Helvetica Neue" w:cs="Helvetica Neue"/>
                <w:color w:val="000000"/>
                <w:sz w:val="13"/>
                <w:szCs w:val="13"/>
              </w:rPr>
              <w:t>1</w:t>
            </w:r>
          </w:p>
        </w:tc>
        <w:tc>
          <w:tcPr>
            <w:tcW w:w="446" w:type="dxa"/>
            <w:tcMar>
              <w:top w:w="0" w:type="dxa"/>
              <w:left w:w="75" w:type="dxa"/>
              <w:bottom w:w="0" w:type="dxa"/>
              <w:right w:w="75" w:type="dxa"/>
            </w:tcMar>
            <w:vAlign w:val="center"/>
          </w:tcPr>
          <w:p w14:paraId="33093BD4"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396" w:type="dxa"/>
            <w:tcMar>
              <w:top w:w="0" w:type="dxa"/>
              <w:left w:w="75" w:type="dxa"/>
              <w:bottom w:w="0" w:type="dxa"/>
              <w:right w:w="75" w:type="dxa"/>
            </w:tcMar>
            <w:vAlign w:val="center"/>
          </w:tcPr>
          <w:p w14:paraId="04490577"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18" w:type="dxa"/>
            <w:tcMar>
              <w:top w:w="0" w:type="dxa"/>
              <w:left w:w="75" w:type="dxa"/>
              <w:bottom w:w="0" w:type="dxa"/>
              <w:right w:w="75" w:type="dxa"/>
            </w:tcMar>
            <w:vAlign w:val="center"/>
          </w:tcPr>
          <w:p w14:paraId="00636AB8"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32" w:type="dxa"/>
            <w:tcMar>
              <w:top w:w="0" w:type="dxa"/>
              <w:left w:w="75" w:type="dxa"/>
              <w:bottom w:w="0" w:type="dxa"/>
              <w:right w:w="75" w:type="dxa"/>
            </w:tcMar>
            <w:vAlign w:val="center"/>
          </w:tcPr>
          <w:p w14:paraId="0101C913"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32" w:type="dxa"/>
            <w:tcMar>
              <w:top w:w="0" w:type="dxa"/>
              <w:left w:w="75" w:type="dxa"/>
              <w:bottom w:w="0" w:type="dxa"/>
              <w:right w:w="75" w:type="dxa"/>
            </w:tcMar>
            <w:vAlign w:val="center"/>
          </w:tcPr>
          <w:p w14:paraId="3C8B822B"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338" w:type="dxa"/>
            <w:tcMar>
              <w:top w:w="0" w:type="dxa"/>
              <w:left w:w="75" w:type="dxa"/>
              <w:bottom w:w="0" w:type="dxa"/>
              <w:right w:w="75" w:type="dxa"/>
            </w:tcMar>
            <w:vAlign w:val="center"/>
          </w:tcPr>
          <w:p w14:paraId="4F0D9089"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39" w:type="dxa"/>
            <w:tcMar>
              <w:top w:w="0" w:type="dxa"/>
              <w:left w:w="75" w:type="dxa"/>
              <w:bottom w:w="0" w:type="dxa"/>
              <w:right w:w="75" w:type="dxa"/>
            </w:tcMar>
            <w:vAlign w:val="center"/>
          </w:tcPr>
          <w:p w14:paraId="566EBFEB"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r>
      <w:tr w:rsidR="00B85ED1" w14:paraId="549810F9" w14:textId="77777777" w:rsidTr="00775F70">
        <w:trPr>
          <w:trHeight w:val="244"/>
          <w:jc w:val="center"/>
        </w:trPr>
        <w:tc>
          <w:tcPr>
            <w:tcW w:w="735" w:type="dxa"/>
            <w:tcBorders>
              <w:right w:val="single" w:sz="4" w:space="0" w:color="000000"/>
            </w:tcBorders>
            <w:tcMar>
              <w:top w:w="0" w:type="dxa"/>
              <w:left w:w="75" w:type="dxa"/>
              <w:bottom w:w="0" w:type="dxa"/>
              <w:right w:w="75" w:type="dxa"/>
            </w:tcMar>
            <w:vAlign w:val="center"/>
          </w:tcPr>
          <w:p w14:paraId="41CB2D7A" w14:textId="77777777" w:rsidR="00B85ED1" w:rsidRDefault="00B85ED1" w:rsidP="00775F70">
            <w:pPr>
              <w:rPr>
                <w:sz w:val="13"/>
                <w:szCs w:val="13"/>
              </w:rPr>
            </w:pPr>
            <w:r>
              <w:rPr>
                <w:rFonts w:ascii="Helvetica Neue" w:eastAsia="Helvetica Neue" w:hAnsi="Helvetica Neue" w:cs="Helvetica Neue"/>
                <w:b/>
                <w:color w:val="000000"/>
                <w:sz w:val="13"/>
                <w:szCs w:val="13"/>
              </w:rPr>
              <w:t>1.1.3</w:t>
            </w:r>
          </w:p>
        </w:tc>
        <w:tc>
          <w:tcPr>
            <w:tcW w:w="418" w:type="dxa"/>
            <w:tcBorders>
              <w:left w:val="single" w:sz="4" w:space="0" w:color="000000"/>
            </w:tcBorders>
            <w:tcMar>
              <w:top w:w="0" w:type="dxa"/>
              <w:left w:w="75" w:type="dxa"/>
              <w:bottom w:w="0" w:type="dxa"/>
              <w:right w:w="75" w:type="dxa"/>
            </w:tcMar>
            <w:vAlign w:val="center"/>
          </w:tcPr>
          <w:p w14:paraId="2A9C6A61"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25" w:type="dxa"/>
            <w:tcMar>
              <w:top w:w="0" w:type="dxa"/>
              <w:left w:w="75" w:type="dxa"/>
              <w:bottom w:w="0" w:type="dxa"/>
              <w:right w:w="75" w:type="dxa"/>
            </w:tcMar>
            <w:vAlign w:val="center"/>
          </w:tcPr>
          <w:p w14:paraId="4DA9C289"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18" w:type="dxa"/>
            <w:tcMar>
              <w:top w:w="0" w:type="dxa"/>
              <w:left w:w="75" w:type="dxa"/>
              <w:bottom w:w="0" w:type="dxa"/>
              <w:right w:w="75" w:type="dxa"/>
            </w:tcMar>
            <w:vAlign w:val="center"/>
          </w:tcPr>
          <w:p w14:paraId="0498DD90" w14:textId="77777777" w:rsidR="00B85ED1" w:rsidRDefault="00B85ED1" w:rsidP="00775F70">
            <w:pPr>
              <w:rPr>
                <w:sz w:val="13"/>
                <w:szCs w:val="13"/>
              </w:rPr>
            </w:pPr>
            <w:r>
              <w:rPr>
                <w:rFonts w:ascii="Helvetica Neue" w:eastAsia="Helvetica Neue" w:hAnsi="Helvetica Neue" w:cs="Helvetica Neue"/>
                <w:color w:val="000000"/>
                <w:sz w:val="13"/>
                <w:szCs w:val="13"/>
              </w:rPr>
              <w:t>1</w:t>
            </w:r>
          </w:p>
        </w:tc>
        <w:tc>
          <w:tcPr>
            <w:tcW w:w="418" w:type="dxa"/>
            <w:tcMar>
              <w:top w:w="0" w:type="dxa"/>
              <w:left w:w="75" w:type="dxa"/>
              <w:bottom w:w="0" w:type="dxa"/>
              <w:right w:w="75" w:type="dxa"/>
            </w:tcMar>
            <w:vAlign w:val="center"/>
          </w:tcPr>
          <w:p w14:paraId="77787DFA"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32" w:type="dxa"/>
            <w:tcMar>
              <w:top w:w="0" w:type="dxa"/>
              <w:left w:w="75" w:type="dxa"/>
              <w:bottom w:w="0" w:type="dxa"/>
              <w:right w:w="75" w:type="dxa"/>
            </w:tcMar>
            <w:vAlign w:val="center"/>
          </w:tcPr>
          <w:p w14:paraId="6485E783"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32" w:type="dxa"/>
            <w:tcMar>
              <w:top w:w="0" w:type="dxa"/>
              <w:left w:w="75" w:type="dxa"/>
              <w:bottom w:w="0" w:type="dxa"/>
              <w:right w:w="75" w:type="dxa"/>
            </w:tcMar>
            <w:vAlign w:val="center"/>
          </w:tcPr>
          <w:p w14:paraId="000F8B00" w14:textId="77777777" w:rsidR="00B85ED1" w:rsidRDefault="00B85ED1" w:rsidP="00775F70">
            <w:pPr>
              <w:rPr>
                <w:sz w:val="13"/>
                <w:szCs w:val="13"/>
              </w:rPr>
            </w:pPr>
            <w:r>
              <w:rPr>
                <w:rFonts w:ascii="Helvetica Neue" w:eastAsia="Helvetica Neue" w:hAnsi="Helvetica Neue" w:cs="Helvetica Neue"/>
                <w:color w:val="000000"/>
                <w:sz w:val="13"/>
                <w:szCs w:val="13"/>
              </w:rPr>
              <w:t>1</w:t>
            </w:r>
          </w:p>
        </w:tc>
        <w:tc>
          <w:tcPr>
            <w:tcW w:w="374" w:type="dxa"/>
            <w:tcMar>
              <w:top w:w="0" w:type="dxa"/>
              <w:left w:w="75" w:type="dxa"/>
              <w:bottom w:w="0" w:type="dxa"/>
              <w:right w:w="75" w:type="dxa"/>
            </w:tcMar>
            <w:vAlign w:val="center"/>
          </w:tcPr>
          <w:p w14:paraId="6F541C85" w14:textId="77777777" w:rsidR="00B85ED1" w:rsidRDefault="00B85ED1" w:rsidP="00775F70">
            <w:pPr>
              <w:rPr>
                <w:sz w:val="13"/>
                <w:szCs w:val="13"/>
              </w:rPr>
            </w:pPr>
            <w:r>
              <w:rPr>
                <w:rFonts w:ascii="Helvetica Neue" w:eastAsia="Helvetica Neue" w:hAnsi="Helvetica Neue" w:cs="Helvetica Neue"/>
                <w:color w:val="000000"/>
                <w:sz w:val="13"/>
                <w:szCs w:val="13"/>
              </w:rPr>
              <w:t>52</w:t>
            </w:r>
          </w:p>
        </w:tc>
        <w:tc>
          <w:tcPr>
            <w:tcW w:w="367" w:type="dxa"/>
            <w:tcMar>
              <w:top w:w="0" w:type="dxa"/>
              <w:left w:w="75" w:type="dxa"/>
              <w:bottom w:w="0" w:type="dxa"/>
              <w:right w:w="75" w:type="dxa"/>
            </w:tcMar>
            <w:vAlign w:val="center"/>
          </w:tcPr>
          <w:p w14:paraId="08D709E4" w14:textId="77777777" w:rsidR="00B85ED1" w:rsidRDefault="00B85ED1" w:rsidP="00775F70">
            <w:pPr>
              <w:rPr>
                <w:sz w:val="13"/>
                <w:szCs w:val="13"/>
              </w:rPr>
            </w:pPr>
            <w:r>
              <w:rPr>
                <w:rFonts w:ascii="Helvetica Neue" w:eastAsia="Helvetica Neue" w:hAnsi="Helvetica Neue" w:cs="Helvetica Neue"/>
                <w:color w:val="000000"/>
                <w:sz w:val="13"/>
                <w:szCs w:val="13"/>
              </w:rPr>
              <w:t>4</w:t>
            </w:r>
          </w:p>
        </w:tc>
        <w:tc>
          <w:tcPr>
            <w:tcW w:w="403" w:type="dxa"/>
            <w:tcMar>
              <w:top w:w="0" w:type="dxa"/>
              <w:left w:w="75" w:type="dxa"/>
              <w:bottom w:w="0" w:type="dxa"/>
              <w:right w:w="75" w:type="dxa"/>
            </w:tcMar>
            <w:vAlign w:val="center"/>
          </w:tcPr>
          <w:p w14:paraId="3CA31C69"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25" w:type="dxa"/>
            <w:tcMar>
              <w:top w:w="0" w:type="dxa"/>
              <w:left w:w="75" w:type="dxa"/>
              <w:bottom w:w="0" w:type="dxa"/>
              <w:right w:w="75" w:type="dxa"/>
            </w:tcMar>
            <w:vAlign w:val="center"/>
          </w:tcPr>
          <w:p w14:paraId="5885C4E8"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10" w:type="dxa"/>
            <w:tcMar>
              <w:top w:w="0" w:type="dxa"/>
              <w:left w:w="75" w:type="dxa"/>
              <w:bottom w:w="0" w:type="dxa"/>
              <w:right w:w="75" w:type="dxa"/>
            </w:tcMar>
            <w:vAlign w:val="center"/>
          </w:tcPr>
          <w:p w14:paraId="1EDFCD2D" w14:textId="77777777" w:rsidR="00B85ED1" w:rsidRDefault="00B85ED1" w:rsidP="00775F70">
            <w:pPr>
              <w:rPr>
                <w:sz w:val="13"/>
                <w:szCs w:val="13"/>
              </w:rPr>
            </w:pPr>
            <w:r>
              <w:rPr>
                <w:rFonts w:ascii="Helvetica Neue" w:eastAsia="Helvetica Neue" w:hAnsi="Helvetica Neue" w:cs="Helvetica Neue"/>
                <w:color w:val="000000"/>
                <w:sz w:val="13"/>
                <w:szCs w:val="13"/>
              </w:rPr>
              <w:t>1</w:t>
            </w:r>
          </w:p>
        </w:tc>
        <w:tc>
          <w:tcPr>
            <w:tcW w:w="439" w:type="dxa"/>
            <w:tcMar>
              <w:top w:w="0" w:type="dxa"/>
              <w:left w:w="75" w:type="dxa"/>
              <w:bottom w:w="0" w:type="dxa"/>
              <w:right w:w="75" w:type="dxa"/>
            </w:tcMar>
            <w:vAlign w:val="center"/>
          </w:tcPr>
          <w:p w14:paraId="0ACF0979"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25" w:type="dxa"/>
            <w:tcMar>
              <w:top w:w="0" w:type="dxa"/>
              <w:left w:w="75" w:type="dxa"/>
              <w:bottom w:w="0" w:type="dxa"/>
              <w:right w:w="75" w:type="dxa"/>
            </w:tcMar>
            <w:vAlign w:val="center"/>
          </w:tcPr>
          <w:p w14:paraId="43AB1D6E" w14:textId="77777777" w:rsidR="00B85ED1" w:rsidRDefault="00B85ED1" w:rsidP="00775F70">
            <w:pPr>
              <w:rPr>
                <w:sz w:val="13"/>
                <w:szCs w:val="13"/>
              </w:rPr>
            </w:pPr>
            <w:r>
              <w:rPr>
                <w:rFonts w:ascii="Helvetica Neue" w:eastAsia="Helvetica Neue" w:hAnsi="Helvetica Neue" w:cs="Helvetica Neue"/>
                <w:color w:val="000000"/>
                <w:sz w:val="13"/>
                <w:szCs w:val="13"/>
              </w:rPr>
              <w:t>1</w:t>
            </w:r>
          </w:p>
        </w:tc>
        <w:tc>
          <w:tcPr>
            <w:tcW w:w="418" w:type="dxa"/>
            <w:tcMar>
              <w:top w:w="0" w:type="dxa"/>
              <w:left w:w="75" w:type="dxa"/>
              <w:bottom w:w="0" w:type="dxa"/>
              <w:right w:w="75" w:type="dxa"/>
            </w:tcMar>
            <w:vAlign w:val="center"/>
          </w:tcPr>
          <w:p w14:paraId="1694E0D3"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03" w:type="dxa"/>
            <w:tcMar>
              <w:top w:w="0" w:type="dxa"/>
              <w:left w:w="75" w:type="dxa"/>
              <w:bottom w:w="0" w:type="dxa"/>
              <w:right w:w="75" w:type="dxa"/>
            </w:tcMar>
            <w:vAlign w:val="center"/>
          </w:tcPr>
          <w:p w14:paraId="6881CCA7" w14:textId="77777777" w:rsidR="00B85ED1" w:rsidRDefault="00B85ED1" w:rsidP="00775F70">
            <w:pPr>
              <w:rPr>
                <w:sz w:val="13"/>
                <w:szCs w:val="13"/>
              </w:rPr>
            </w:pPr>
            <w:r>
              <w:rPr>
                <w:rFonts w:ascii="Helvetica Neue" w:eastAsia="Helvetica Neue" w:hAnsi="Helvetica Neue" w:cs="Helvetica Neue"/>
                <w:color w:val="000000"/>
                <w:sz w:val="13"/>
                <w:szCs w:val="13"/>
              </w:rPr>
              <w:t>6</w:t>
            </w:r>
          </w:p>
        </w:tc>
        <w:tc>
          <w:tcPr>
            <w:tcW w:w="447" w:type="dxa"/>
            <w:tcMar>
              <w:top w:w="0" w:type="dxa"/>
              <w:left w:w="75" w:type="dxa"/>
              <w:bottom w:w="0" w:type="dxa"/>
              <w:right w:w="75" w:type="dxa"/>
            </w:tcMar>
            <w:vAlign w:val="center"/>
          </w:tcPr>
          <w:p w14:paraId="5694FFE1"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46" w:type="dxa"/>
            <w:tcMar>
              <w:top w:w="0" w:type="dxa"/>
              <w:left w:w="75" w:type="dxa"/>
              <w:bottom w:w="0" w:type="dxa"/>
              <w:right w:w="75" w:type="dxa"/>
            </w:tcMar>
            <w:vAlign w:val="center"/>
          </w:tcPr>
          <w:p w14:paraId="2D293315"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396" w:type="dxa"/>
            <w:tcMar>
              <w:top w:w="0" w:type="dxa"/>
              <w:left w:w="75" w:type="dxa"/>
              <w:bottom w:w="0" w:type="dxa"/>
              <w:right w:w="75" w:type="dxa"/>
            </w:tcMar>
            <w:vAlign w:val="center"/>
          </w:tcPr>
          <w:p w14:paraId="20996607"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18" w:type="dxa"/>
            <w:tcMar>
              <w:top w:w="0" w:type="dxa"/>
              <w:left w:w="75" w:type="dxa"/>
              <w:bottom w:w="0" w:type="dxa"/>
              <w:right w:w="75" w:type="dxa"/>
            </w:tcMar>
            <w:vAlign w:val="center"/>
          </w:tcPr>
          <w:p w14:paraId="37EBD344"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32" w:type="dxa"/>
            <w:tcMar>
              <w:top w:w="0" w:type="dxa"/>
              <w:left w:w="75" w:type="dxa"/>
              <w:bottom w:w="0" w:type="dxa"/>
              <w:right w:w="75" w:type="dxa"/>
            </w:tcMar>
            <w:vAlign w:val="center"/>
          </w:tcPr>
          <w:p w14:paraId="6D149E6F"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32" w:type="dxa"/>
            <w:tcMar>
              <w:top w:w="0" w:type="dxa"/>
              <w:left w:w="75" w:type="dxa"/>
              <w:bottom w:w="0" w:type="dxa"/>
              <w:right w:w="75" w:type="dxa"/>
            </w:tcMar>
            <w:vAlign w:val="center"/>
          </w:tcPr>
          <w:p w14:paraId="4B0EF425"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338" w:type="dxa"/>
            <w:tcMar>
              <w:top w:w="0" w:type="dxa"/>
              <w:left w:w="75" w:type="dxa"/>
              <w:bottom w:w="0" w:type="dxa"/>
              <w:right w:w="75" w:type="dxa"/>
            </w:tcMar>
            <w:vAlign w:val="center"/>
          </w:tcPr>
          <w:p w14:paraId="17B917F8"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39" w:type="dxa"/>
            <w:tcMar>
              <w:top w:w="0" w:type="dxa"/>
              <w:left w:w="75" w:type="dxa"/>
              <w:bottom w:w="0" w:type="dxa"/>
              <w:right w:w="75" w:type="dxa"/>
            </w:tcMar>
            <w:vAlign w:val="center"/>
          </w:tcPr>
          <w:p w14:paraId="32D9477B" w14:textId="77777777" w:rsidR="00B85ED1" w:rsidRDefault="00B85ED1" w:rsidP="00775F70">
            <w:pPr>
              <w:rPr>
                <w:sz w:val="13"/>
                <w:szCs w:val="13"/>
              </w:rPr>
            </w:pPr>
            <w:r>
              <w:rPr>
                <w:rFonts w:ascii="Helvetica Neue" w:eastAsia="Helvetica Neue" w:hAnsi="Helvetica Neue" w:cs="Helvetica Neue"/>
                <w:color w:val="000000"/>
                <w:sz w:val="13"/>
                <w:szCs w:val="13"/>
              </w:rPr>
              <w:t>2</w:t>
            </w:r>
          </w:p>
        </w:tc>
      </w:tr>
      <w:tr w:rsidR="00B85ED1" w14:paraId="150AE2EC" w14:textId="77777777" w:rsidTr="00775F70">
        <w:trPr>
          <w:trHeight w:val="224"/>
          <w:jc w:val="center"/>
        </w:trPr>
        <w:tc>
          <w:tcPr>
            <w:tcW w:w="735" w:type="dxa"/>
            <w:tcBorders>
              <w:right w:val="single" w:sz="4" w:space="0" w:color="000000"/>
            </w:tcBorders>
            <w:tcMar>
              <w:top w:w="0" w:type="dxa"/>
              <w:left w:w="75" w:type="dxa"/>
              <w:bottom w:w="0" w:type="dxa"/>
              <w:right w:w="75" w:type="dxa"/>
            </w:tcMar>
            <w:vAlign w:val="center"/>
          </w:tcPr>
          <w:p w14:paraId="68D011BF" w14:textId="77777777" w:rsidR="00B85ED1" w:rsidRDefault="00B85ED1" w:rsidP="00775F70">
            <w:pPr>
              <w:rPr>
                <w:sz w:val="13"/>
                <w:szCs w:val="13"/>
              </w:rPr>
            </w:pPr>
            <w:r>
              <w:rPr>
                <w:rFonts w:ascii="Helvetica Neue" w:eastAsia="Helvetica Neue" w:hAnsi="Helvetica Neue" w:cs="Helvetica Neue"/>
                <w:b/>
                <w:color w:val="000000"/>
                <w:sz w:val="13"/>
                <w:szCs w:val="13"/>
              </w:rPr>
              <w:t>1.2.1</w:t>
            </w:r>
          </w:p>
        </w:tc>
        <w:tc>
          <w:tcPr>
            <w:tcW w:w="418" w:type="dxa"/>
            <w:tcBorders>
              <w:left w:val="single" w:sz="4" w:space="0" w:color="000000"/>
            </w:tcBorders>
            <w:tcMar>
              <w:top w:w="0" w:type="dxa"/>
              <w:left w:w="75" w:type="dxa"/>
              <w:bottom w:w="0" w:type="dxa"/>
              <w:right w:w="75" w:type="dxa"/>
            </w:tcMar>
            <w:vAlign w:val="center"/>
          </w:tcPr>
          <w:p w14:paraId="1145BECE"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25" w:type="dxa"/>
            <w:tcMar>
              <w:top w:w="0" w:type="dxa"/>
              <w:left w:w="75" w:type="dxa"/>
              <w:bottom w:w="0" w:type="dxa"/>
              <w:right w:w="75" w:type="dxa"/>
            </w:tcMar>
            <w:vAlign w:val="center"/>
          </w:tcPr>
          <w:p w14:paraId="3BB5A653"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18" w:type="dxa"/>
            <w:tcMar>
              <w:top w:w="0" w:type="dxa"/>
              <w:left w:w="75" w:type="dxa"/>
              <w:bottom w:w="0" w:type="dxa"/>
              <w:right w:w="75" w:type="dxa"/>
            </w:tcMar>
            <w:vAlign w:val="center"/>
          </w:tcPr>
          <w:p w14:paraId="42BA8E8D"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18" w:type="dxa"/>
            <w:tcMar>
              <w:top w:w="0" w:type="dxa"/>
              <w:left w:w="75" w:type="dxa"/>
              <w:bottom w:w="0" w:type="dxa"/>
              <w:right w:w="75" w:type="dxa"/>
            </w:tcMar>
            <w:vAlign w:val="center"/>
          </w:tcPr>
          <w:p w14:paraId="09FB8D3E"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32" w:type="dxa"/>
            <w:tcMar>
              <w:top w:w="0" w:type="dxa"/>
              <w:left w:w="75" w:type="dxa"/>
              <w:bottom w:w="0" w:type="dxa"/>
              <w:right w:w="75" w:type="dxa"/>
            </w:tcMar>
            <w:vAlign w:val="center"/>
          </w:tcPr>
          <w:p w14:paraId="12664B15"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32" w:type="dxa"/>
            <w:tcMar>
              <w:top w:w="0" w:type="dxa"/>
              <w:left w:w="75" w:type="dxa"/>
              <w:bottom w:w="0" w:type="dxa"/>
              <w:right w:w="75" w:type="dxa"/>
            </w:tcMar>
            <w:vAlign w:val="center"/>
          </w:tcPr>
          <w:p w14:paraId="795B2A02" w14:textId="77777777" w:rsidR="00B85ED1" w:rsidRDefault="00B85ED1" w:rsidP="00775F70">
            <w:pPr>
              <w:rPr>
                <w:sz w:val="13"/>
                <w:szCs w:val="13"/>
              </w:rPr>
            </w:pPr>
            <w:r>
              <w:rPr>
                <w:rFonts w:ascii="Helvetica Neue" w:eastAsia="Helvetica Neue" w:hAnsi="Helvetica Neue" w:cs="Helvetica Neue"/>
                <w:color w:val="000000"/>
                <w:sz w:val="13"/>
                <w:szCs w:val="13"/>
              </w:rPr>
              <w:t>8</w:t>
            </w:r>
          </w:p>
        </w:tc>
        <w:tc>
          <w:tcPr>
            <w:tcW w:w="374" w:type="dxa"/>
            <w:tcMar>
              <w:top w:w="0" w:type="dxa"/>
              <w:left w:w="75" w:type="dxa"/>
              <w:bottom w:w="0" w:type="dxa"/>
              <w:right w:w="75" w:type="dxa"/>
            </w:tcMar>
            <w:vAlign w:val="center"/>
          </w:tcPr>
          <w:p w14:paraId="39679693" w14:textId="77777777" w:rsidR="00B85ED1" w:rsidRDefault="00B85ED1" w:rsidP="00775F70">
            <w:pPr>
              <w:rPr>
                <w:sz w:val="13"/>
                <w:szCs w:val="13"/>
              </w:rPr>
            </w:pPr>
            <w:r>
              <w:rPr>
                <w:rFonts w:ascii="Helvetica Neue" w:eastAsia="Helvetica Neue" w:hAnsi="Helvetica Neue" w:cs="Helvetica Neue"/>
                <w:color w:val="000000"/>
                <w:sz w:val="13"/>
                <w:szCs w:val="13"/>
              </w:rPr>
              <w:t>12</w:t>
            </w:r>
          </w:p>
        </w:tc>
        <w:tc>
          <w:tcPr>
            <w:tcW w:w="367" w:type="dxa"/>
            <w:tcMar>
              <w:top w:w="0" w:type="dxa"/>
              <w:left w:w="75" w:type="dxa"/>
              <w:bottom w:w="0" w:type="dxa"/>
              <w:right w:w="75" w:type="dxa"/>
            </w:tcMar>
            <w:vAlign w:val="center"/>
          </w:tcPr>
          <w:p w14:paraId="56084504" w14:textId="77777777" w:rsidR="00B85ED1" w:rsidRDefault="00B85ED1" w:rsidP="00775F70">
            <w:pPr>
              <w:rPr>
                <w:sz w:val="13"/>
                <w:szCs w:val="13"/>
              </w:rPr>
            </w:pPr>
            <w:r>
              <w:rPr>
                <w:rFonts w:ascii="Helvetica Neue" w:eastAsia="Helvetica Neue" w:hAnsi="Helvetica Neue" w:cs="Helvetica Neue"/>
                <w:color w:val="000000"/>
                <w:sz w:val="13"/>
                <w:szCs w:val="13"/>
              </w:rPr>
              <w:t>11</w:t>
            </w:r>
          </w:p>
        </w:tc>
        <w:tc>
          <w:tcPr>
            <w:tcW w:w="403" w:type="dxa"/>
            <w:tcMar>
              <w:top w:w="0" w:type="dxa"/>
              <w:left w:w="75" w:type="dxa"/>
              <w:bottom w:w="0" w:type="dxa"/>
              <w:right w:w="75" w:type="dxa"/>
            </w:tcMar>
            <w:vAlign w:val="center"/>
          </w:tcPr>
          <w:p w14:paraId="164C8C76"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25" w:type="dxa"/>
            <w:tcMar>
              <w:top w:w="0" w:type="dxa"/>
              <w:left w:w="75" w:type="dxa"/>
              <w:bottom w:w="0" w:type="dxa"/>
              <w:right w:w="75" w:type="dxa"/>
            </w:tcMar>
            <w:vAlign w:val="center"/>
          </w:tcPr>
          <w:p w14:paraId="11B554D3"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10" w:type="dxa"/>
            <w:tcMar>
              <w:top w:w="0" w:type="dxa"/>
              <w:left w:w="75" w:type="dxa"/>
              <w:bottom w:w="0" w:type="dxa"/>
              <w:right w:w="75" w:type="dxa"/>
            </w:tcMar>
            <w:vAlign w:val="center"/>
          </w:tcPr>
          <w:p w14:paraId="7483E0D7"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39" w:type="dxa"/>
            <w:tcMar>
              <w:top w:w="0" w:type="dxa"/>
              <w:left w:w="75" w:type="dxa"/>
              <w:bottom w:w="0" w:type="dxa"/>
              <w:right w:w="75" w:type="dxa"/>
            </w:tcMar>
            <w:vAlign w:val="center"/>
          </w:tcPr>
          <w:p w14:paraId="02558F2C"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25" w:type="dxa"/>
            <w:tcMar>
              <w:top w:w="0" w:type="dxa"/>
              <w:left w:w="75" w:type="dxa"/>
              <w:bottom w:w="0" w:type="dxa"/>
              <w:right w:w="75" w:type="dxa"/>
            </w:tcMar>
            <w:vAlign w:val="center"/>
          </w:tcPr>
          <w:p w14:paraId="2762303A"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18" w:type="dxa"/>
            <w:tcMar>
              <w:top w:w="0" w:type="dxa"/>
              <w:left w:w="75" w:type="dxa"/>
              <w:bottom w:w="0" w:type="dxa"/>
              <w:right w:w="75" w:type="dxa"/>
            </w:tcMar>
            <w:vAlign w:val="center"/>
          </w:tcPr>
          <w:p w14:paraId="7CE0DF1C" w14:textId="77777777" w:rsidR="00B85ED1" w:rsidRDefault="00B85ED1" w:rsidP="00775F70">
            <w:pPr>
              <w:rPr>
                <w:sz w:val="13"/>
                <w:szCs w:val="13"/>
              </w:rPr>
            </w:pPr>
            <w:r>
              <w:rPr>
                <w:rFonts w:ascii="Helvetica Neue" w:eastAsia="Helvetica Neue" w:hAnsi="Helvetica Neue" w:cs="Helvetica Neue"/>
                <w:color w:val="000000"/>
                <w:sz w:val="13"/>
                <w:szCs w:val="13"/>
              </w:rPr>
              <w:t>1</w:t>
            </w:r>
          </w:p>
        </w:tc>
        <w:tc>
          <w:tcPr>
            <w:tcW w:w="403" w:type="dxa"/>
            <w:tcMar>
              <w:top w:w="0" w:type="dxa"/>
              <w:left w:w="75" w:type="dxa"/>
              <w:bottom w:w="0" w:type="dxa"/>
              <w:right w:w="75" w:type="dxa"/>
            </w:tcMar>
            <w:vAlign w:val="center"/>
          </w:tcPr>
          <w:p w14:paraId="59DC354C"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47" w:type="dxa"/>
            <w:tcMar>
              <w:top w:w="0" w:type="dxa"/>
              <w:left w:w="75" w:type="dxa"/>
              <w:bottom w:w="0" w:type="dxa"/>
              <w:right w:w="75" w:type="dxa"/>
            </w:tcMar>
            <w:vAlign w:val="center"/>
          </w:tcPr>
          <w:p w14:paraId="6FF595D3" w14:textId="77777777" w:rsidR="00B85ED1" w:rsidRDefault="00B85ED1" w:rsidP="00775F70">
            <w:pPr>
              <w:rPr>
                <w:sz w:val="13"/>
                <w:szCs w:val="13"/>
              </w:rPr>
            </w:pPr>
            <w:r>
              <w:rPr>
                <w:rFonts w:ascii="Helvetica Neue" w:eastAsia="Helvetica Neue" w:hAnsi="Helvetica Neue" w:cs="Helvetica Neue"/>
                <w:color w:val="000000"/>
                <w:sz w:val="13"/>
                <w:szCs w:val="13"/>
              </w:rPr>
              <w:t>3</w:t>
            </w:r>
          </w:p>
        </w:tc>
        <w:tc>
          <w:tcPr>
            <w:tcW w:w="446" w:type="dxa"/>
            <w:tcMar>
              <w:top w:w="0" w:type="dxa"/>
              <w:left w:w="75" w:type="dxa"/>
              <w:bottom w:w="0" w:type="dxa"/>
              <w:right w:w="75" w:type="dxa"/>
            </w:tcMar>
            <w:vAlign w:val="center"/>
          </w:tcPr>
          <w:p w14:paraId="3B81AB1A" w14:textId="77777777" w:rsidR="00B85ED1" w:rsidRDefault="00B85ED1" w:rsidP="00775F70">
            <w:pPr>
              <w:rPr>
                <w:sz w:val="13"/>
                <w:szCs w:val="13"/>
              </w:rPr>
            </w:pPr>
            <w:r>
              <w:rPr>
                <w:rFonts w:ascii="Helvetica Neue" w:eastAsia="Helvetica Neue" w:hAnsi="Helvetica Neue" w:cs="Helvetica Neue"/>
                <w:color w:val="000000"/>
                <w:sz w:val="13"/>
                <w:szCs w:val="13"/>
              </w:rPr>
              <w:t>16</w:t>
            </w:r>
          </w:p>
        </w:tc>
        <w:tc>
          <w:tcPr>
            <w:tcW w:w="396" w:type="dxa"/>
            <w:tcMar>
              <w:top w:w="0" w:type="dxa"/>
              <w:left w:w="75" w:type="dxa"/>
              <w:bottom w:w="0" w:type="dxa"/>
              <w:right w:w="75" w:type="dxa"/>
            </w:tcMar>
            <w:vAlign w:val="center"/>
          </w:tcPr>
          <w:p w14:paraId="788DCA33"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18" w:type="dxa"/>
            <w:tcMar>
              <w:top w:w="0" w:type="dxa"/>
              <w:left w:w="75" w:type="dxa"/>
              <w:bottom w:w="0" w:type="dxa"/>
              <w:right w:w="75" w:type="dxa"/>
            </w:tcMar>
            <w:vAlign w:val="center"/>
          </w:tcPr>
          <w:p w14:paraId="72930AD9"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32" w:type="dxa"/>
            <w:tcMar>
              <w:top w:w="0" w:type="dxa"/>
              <w:left w:w="75" w:type="dxa"/>
              <w:bottom w:w="0" w:type="dxa"/>
              <w:right w:w="75" w:type="dxa"/>
            </w:tcMar>
            <w:vAlign w:val="center"/>
          </w:tcPr>
          <w:p w14:paraId="0E141EA5"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32" w:type="dxa"/>
            <w:tcMar>
              <w:top w:w="0" w:type="dxa"/>
              <w:left w:w="75" w:type="dxa"/>
              <w:bottom w:w="0" w:type="dxa"/>
              <w:right w:w="75" w:type="dxa"/>
            </w:tcMar>
            <w:vAlign w:val="center"/>
          </w:tcPr>
          <w:p w14:paraId="34E86480"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338" w:type="dxa"/>
            <w:tcMar>
              <w:top w:w="0" w:type="dxa"/>
              <w:left w:w="75" w:type="dxa"/>
              <w:bottom w:w="0" w:type="dxa"/>
              <w:right w:w="75" w:type="dxa"/>
            </w:tcMar>
            <w:vAlign w:val="center"/>
          </w:tcPr>
          <w:p w14:paraId="5264640E"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39" w:type="dxa"/>
            <w:tcMar>
              <w:top w:w="0" w:type="dxa"/>
              <w:left w:w="75" w:type="dxa"/>
              <w:bottom w:w="0" w:type="dxa"/>
              <w:right w:w="75" w:type="dxa"/>
            </w:tcMar>
            <w:vAlign w:val="center"/>
          </w:tcPr>
          <w:p w14:paraId="705F59F4" w14:textId="77777777" w:rsidR="00B85ED1" w:rsidRDefault="00B85ED1" w:rsidP="00775F70">
            <w:pPr>
              <w:rPr>
                <w:sz w:val="13"/>
                <w:szCs w:val="13"/>
              </w:rPr>
            </w:pPr>
            <w:r>
              <w:rPr>
                <w:rFonts w:ascii="Helvetica Neue" w:eastAsia="Helvetica Neue" w:hAnsi="Helvetica Neue" w:cs="Helvetica Neue"/>
                <w:color w:val="000000"/>
                <w:sz w:val="13"/>
                <w:szCs w:val="13"/>
              </w:rPr>
              <w:t>24</w:t>
            </w:r>
          </w:p>
        </w:tc>
      </w:tr>
      <w:tr w:rsidR="00B85ED1" w14:paraId="1A989099" w14:textId="77777777" w:rsidTr="00775F70">
        <w:trPr>
          <w:trHeight w:val="224"/>
          <w:jc w:val="center"/>
        </w:trPr>
        <w:tc>
          <w:tcPr>
            <w:tcW w:w="735" w:type="dxa"/>
            <w:tcBorders>
              <w:right w:val="single" w:sz="4" w:space="0" w:color="000000"/>
            </w:tcBorders>
            <w:tcMar>
              <w:top w:w="0" w:type="dxa"/>
              <w:left w:w="75" w:type="dxa"/>
              <w:bottom w:w="0" w:type="dxa"/>
              <w:right w:w="75" w:type="dxa"/>
            </w:tcMar>
            <w:vAlign w:val="center"/>
          </w:tcPr>
          <w:p w14:paraId="5DB0462F" w14:textId="77777777" w:rsidR="00B85ED1" w:rsidRDefault="00B85ED1" w:rsidP="00775F70">
            <w:pPr>
              <w:rPr>
                <w:sz w:val="13"/>
                <w:szCs w:val="13"/>
              </w:rPr>
            </w:pPr>
            <w:r>
              <w:rPr>
                <w:rFonts w:ascii="Helvetica Neue" w:eastAsia="Helvetica Neue" w:hAnsi="Helvetica Neue" w:cs="Helvetica Neue"/>
                <w:b/>
                <w:color w:val="000000"/>
                <w:sz w:val="13"/>
                <w:szCs w:val="13"/>
              </w:rPr>
              <w:t>1.2.2</w:t>
            </w:r>
          </w:p>
        </w:tc>
        <w:tc>
          <w:tcPr>
            <w:tcW w:w="418" w:type="dxa"/>
            <w:tcBorders>
              <w:left w:val="single" w:sz="4" w:space="0" w:color="000000"/>
            </w:tcBorders>
            <w:tcMar>
              <w:top w:w="0" w:type="dxa"/>
              <w:left w:w="75" w:type="dxa"/>
              <w:bottom w:w="0" w:type="dxa"/>
              <w:right w:w="75" w:type="dxa"/>
            </w:tcMar>
            <w:vAlign w:val="center"/>
          </w:tcPr>
          <w:p w14:paraId="4E8159BB"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25" w:type="dxa"/>
            <w:tcMar>
              <w:top w:w="0" w:type="dxa"/>
              <w:left w:w="75" w:type="dxa"/>
              <w:bottom w:w="0" w:type="dxa"/>
              <w:right w:w="75" w:type="dxa"/>
            </w:tcMar>
            <w:vAlign w:val="center"/>
          </w:tcPr>
          <w:p w14:paraId="535C40E9"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18" w:type="dxa"/>
            <w:tcMar>
              <w:top w:w="0" w:type="dxa"/>
              <w:left w:w="75" w:type="dxa"/>
              <w:bottom w:w="0" w:type="dxa"/>
              <w:right w:w="75" w:type="dxa"/>
            </w:tcMar>
            <w:vAlign w:val="center"/>
          </w:tcPr>
          <w:p w14:paraId="15330CA7"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18" w:type="dxa"/>
            <w:tcMar>
              <w:top w:w="0" w:type="dxa"/>
              <w:left w:w="75" w:type="dxa"/>
              <w:bottom w:w="0" w:type="dxa"/>
              <w:right w:w="75" w:type="dxa"/>
            </w:tcMar>
            <w:vAlign w:val="center"/>
          </w:tcPr>
          <w:p w14:paraId="62792C9F"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32" w:type="dxa"/>
            <w:tcMar>
              <w:top w:w="0" w:type="dxa"/>
              <w:left w:w="75" w:type="dxa"/>
              <w:bottom w:w="0" w:type="dxa"/>
              <w:right w:w="75" w:type="dxa"/>
            </w:tcMar>
            <w:vAlign w:val="center"/>
          </w:tcPr>
          <w:p w14:paraId="5DB1B450" w14:textId="77777777" w:rsidR="00B85ED1" w:rsidRDefault="00B85ED1" w:rsidP="00775F70">
            <w:pPr>
              <w:rPr>
                <w:sz w:val="13"/>
                <w:szCs w:val="13"/>
              </w:rPr>
            </w:pPr>
            <w:r>
              <w:rPr>
                <w:rFonts w:ascii="Helvetica Neue" w:eastAsia="Helvetica Neue" w:hAnsi="Helvetica Neue" w:cs="Helvetica Neue"/>
                <w:color w:val="000000"/>
                <w:sz w:val="13"/>
                <w:szCs w:val="13"/>
              </w:rPr>
              <w:t>1</w:t>
            </w:r>
          </w:p>
        </w:tc>
        <w:tc>
          <w:tcPr>
            <w:tcW w:w="432" w:type="dxa"/>
            <w:tcMar>
              <w:top w:w="0" w:type="dxa"/>
              <w:left w:w="75" w:type="dxa"/>
              <w:bottom w:w="0" w:type="dxa"/>
              <w:right w:w="75" w:type="dxa"/>
            </w:tcMar>
            <w:vAlign w:val="center"/>
          </w:tcPr>
          <w:p w14:paraId="055F5821" w14:textId="77777777" w:rsidR="00B85ED1" w:rsidRDefault="00B85ED1" w:rsidP="00775F70">
            <w:pPr>
              <w:rPr>
                <w:sz w:val="13"/>
                <w:szCs w:val="13"/>
              </w:rPr>
            </w:pPr>
            <w:r>
              <w:rPr>
                <w:rFonts w:ascii="Helvetica Neue" w:eastAsia="Helvetica Neue" w:hAnsi="Helvetica Neue" w:cs="Helvetica Neue"/>
                <w:color w:val="000000"/>
                <w:sz w:val="13"/>
                <w:szCs w:val="13"/>
              </w:rPr>
              <w:t>2</w:t>
            </w:r>
          </w:p>
        </w:tc>
        <w:tc>
          <w:tcPr>
            <w:tcW w:w="374" w:type="dxa"/>
            <w:tcMar>
              <w:top w:w="0" w:type="dxa"/>
              <w:left w:w="75" w:type="dxa"/>
              <w:bottom w:w="0" w:type="dxa"/>
              <w:right w:w="75" w:type="dxa"/>
            </w:tcMar>
            <w:vAlign w:val="center"/>
          </w:tcPr>
          <w:p w14:paraId="35C48F27" w14:textId="77777777" w:rsidR="00B85ED1" w:rsidRDefault="00B85ED1" w:rsidP="00775F70">
            <w:pPr>
              <w:rPr>
                <w:sz w:val="13"/>
                <w:szCs w:val="13"/>
              </w:rPr>
            </w:pPr>
            <w:r>
              <w:rPr>
                <w:rFonts w:ascii="Helvetica Neue" w:eastAsia="Helvetica Neue" w:hAnsi="Helvetica Neue" w:cs="Helvetica Neue"/>
                <w:color w:val="000000"/>
                <w:sz w:val="13"/>
                <w:szCs w:val="13"/>
              </w:rPr>
              <w:t>259</w:t>
            </w:r>
          </w:p>
        </w:tc>
        <w:tc>
          <w:tcPr>
            <w:tcW w:w="367" w:type="dxa"/>
            <w:tcMar>
              <w:top w:w="0" w:type="dxa"/>
              <w:left w:w="75" w:type="dxa"/>
              <w:bottom w:w="0" w:type="dxa"/>
              <w:right w:w="75" w:type="dxa"/>
            </w:tcMar>
            <w:vAlign w:val="center"/>
          </w:tcPr>
          <w:p w14:paraId="50B4A89A" w14:textId="77777777" w:rsidR="00B85ED1" w:rsidRDefault="00B85ED1" w:rsidP="00775F70">
            <w:pPr>
              <w:rPr>
                <w:sz w:val="13"/>
                <w:szCs w:val="13"/>
              </w:rPr>
            </w:pPr>
            <w:r>
              <w:rPr>
                <w:rFonts w:ascii="Helvetica Neue" w:eastAsia="Helvetica Neue" w:hAnsi="Helvetica Neue" w:cs="Helvetica Neue"/>
                <w:color w:val="000000"/>
                <w:sz w:val="13"/>
                <w:szCs w:val="13"/>
              </w:rPr>
              <w:t>5</w:t>
            </w:r>
          </w:p>
        </w:tc>
        <w:tc>
          <w:tcPr>
            <w:tcW w:w="403" w:type="dxa"/>
            <w:tcMar>
              <w:top w:w="0" w:type="dxa"/>
              <w:left w:w="75" w:type="dxa"/>
              <w:bottom w:w="0" w:type="dxa"/>
              <w:right w:w="75" w:type="dxa"/>
            </w:tcMar>
            <w:vAlign w:val="center"/>
          </w:tcPr>
          <w:p w14:paraId="3DB50931"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25" w:type="dxa"/>
            <w:tcMar>
              <w:top w:w="0" w:type="dxa"/>
              <w:left w:w="75" w:type="dxa"/>
              <w:bottom w:w="0" w:type="dxa"/>
              <w:right w:w="75" w:type="dxa"/>
            </w:tcMar>
            <w:vAlign w:val="center"/>
          </w:tcPr>
          <w:p w14:paraId="652E7032"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10" w:type="dxa"/>
            <w:tcMar>
              <w:top w:w="0" w:type="dxa"/>
              <w:left w:w="75" w:type="dxa"/>
              <w:bottom w:w="0" w:type="dxa"/>
              <w:right w:w="75" w:type="dxa"/>
            </w:tcMar>
            <w:vAlign w:val="center"/>
          </w:tcPr>
          <w:p w14:paraId="41930E5F" w14:textId="77777777" w:rsidR="00B85ED1" w:rsidRDefault="00B85ED1" w:rsidP="00775F70">
            <w:pPr>
              <w:rPr>
                <w:sz w:val="13"/>
                <w:szCs w:val="13"/>
              </w:rPr>
            </w:pPr>
            <w:r>
              <w:rPr>
                <w:rFonts w:ascii="Helvetica Neue" w:eastAsia="Helvetica Neue" w:hAnsi="Helvetica Neue" w:cs="Helvetica Neue"/>
                <w:color w:val="000000"/>
                <w:sz w:val="13"/>
                <w:szCs w:val="13"/>
              </w:rPr>
              <w:t>2</w:t>
            </w:r>
          </w:p>
        </w:tc>
        <w:tc>
          <w:tcPr>
            <w:tcW w:w="439" w:type="dxa"/>
            <w:tcMar>
              <w:top w:w="0" w:type="dxa"/>
              <w:left w:w="75" w:type="dxa"/>
              <w:bottom w:w="0" w:type="dxa"/>
              <w:right w:w="75" w:type="dxa"/>
            </w:tcMar>
            <w:vAlign w:val="center"/>
          </w:tcPr>
          <w:p w14:paraId="419B350B"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25" w:type="dxa"/>
            <w:tcMar>
              <w:top w:w="0" w:type="dxa"/>
              <w:left w:w="75" w:type="dxa"/>
              <w:bottom w:w="0" w:type="dxa"/>
              <w:right w:w="75" w:type="dxa"/>
            </w:tcMar>
            <w:vAlign w:val="center"/>
          </w:tcPr>
          <w:p w14:paraId="7A4EBB5D" w14:textId="77777777" w:rsidR="00B85ED1" w:rsidRDefault="00B85ED1" w:rsidP="00775F70">
            <w:pPr>
              <w:rPr>
                <w:sz w:val="13"/>
                <w:szCs w:val="13"/>
              </w:rPr>
            </w:pPr>
            <w:r>
              <w:rPr>
                <w:rFonts w:ascii="Helvetica Neue" w:eastAsia="Helvetica Neue" w:hAnsi="Helvetica Neue" w:cs="Helvetica Neue"/>
                <w:color w:val="000000"/>
                <w:sz w:val="13"/>
                <w:szCs w:val="13"/>
              </w:rPr>
              <w:t>4</w:t>
            </w:r>
          </w:p>
        </w:tc>
        <w:tc>
          <w:tcPr>
            <w:tcW w:w="418" w:type="dxa"/>
            <w:tcMar>
              <w:top w:w="0" w:type="dxa"/>
              <w:left w:w="75" w:type="dxa"/>
              <w:bottom w:w="0" w:type="dxa"/>
              <w:right w:w="75" w:type="dxa"/>
            </w:tcMar>
            <w:vAlign w:val="center"/>
          </w:tcPr>
          <w:p w14:paraId="3976CCDB"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03" w:type="dxa"/>
            <w:tcMar>
              <w:top w:w="0" w:type="dxa"/>
              <w:left w:w="75" w:type="dxa"/>
              <w:bottom w:w="0" w:type="dxa"/>
              <w:right w:w="75" w:type="dxa"/>
            </w:tcMar>
            <w:vAlign w:val="center"/>
          </w:tcPr>
          <w:p w14:paraId="1D9DC0F5" w14:textId="77777777" w:rsidR="00B85ED1" w:rsidRDefault="00B85ED1" w:rsidP="00775F70">
            <w:pPr>
              <w:rPr>
                <w:sz w:val="13"/>
                <w:szCs w:val="13"/>
              </w:rPr>
            </w:pPr>
            <w:r>
              <w:rPr>
                <w:rFonts w:ascii="Helvetica Neue" w:eastAsia="Helvetica Neue" w:hAnsi="Helvetica Neue" w:cs="Helvetica Neue"/>
                <w:color w:val="000000"/>
                <w:sz w:val="13"/>
                <w:szCs w:val="13"/>
              </w:rPr>
              <w:t>54</w:t>
            </w:r>
          </w:p>
        </w:tc>
        <w:tc>
          <w:tcPr>
            <w:tcW w:w="447" w:type="dxa"/>
            <w:tcMar>
              <w:top w:w="0" w:type="dxa"/>
              <w:left w:w="75" w:type="dxa"/>
              <w:bottom w:w="0" w:type="dxa"/>
              <w:right w:w="75" w:type="dxa"/>
            </w:tcMar>
            <w:vAlign w:val="center"/>
          </w:tcPr>
          <w:p w14:paraId="480030D9" w14:textId="77777777" w:rsidR="00B85ED1" w:rsidRDefault="00B85ED1" w:rsidP="00775F70">
            <w:pPr>
              <w:rPr>
                <w:sz w:val="13"/>
                <w:szCs w:val="13"/>
              </w:rPr>
            </w:pPr>
            <w:r>
              <w:rPr>
                <w:rFonts w:ascii="Helvetica Neue" w:eastAsia="Helvetica Neue" w:hAnsi="Helvetica Neue" w:cs="Helvetica Neue"/>
                <w:color w:val="000000"/>
                <w:sz w:val="13"/>
                <w:szCs w:val="13"/>
              </w:rPr>
              <w:t>3</w:t>
            </w:r>
          </w:p>
        </w:tc>
        <w:tc>
          <w:tcPr>
            <w:tcW w:w="446" w:type="dxa"/>
            <w:tcMar>
              <w:top w:w="0" w:type="dxa"/>
              <w:left w:w="75" w:type="dxa"/>
              <w:bottom w:w="0" w:type="dxa"/>
              <w:right w:w="75" w:type="dxa"/>
            </w:tcMar>
            <w:vAlign w:val="center"/>
          </w:tcPr>
          <w:p w14:paraId="4A5ED75D" w14:textId="77777777" w:rsidR="00B85ED1" w:rsidRDefault="00B85ED1" w:rsidP="00775F70">
            <w:pPr>
              <w:rPr>
                <w:sz w:val="13"/>
                <w:szCs w:val="13"/>
              </w:rPr>
            </w:pPr>
            <w:r>
              <w:rPr>
                <w:rFonts w:ascii="Helvetica Neue" w:eastAsia="Helvetica Neue" w:hAnsi="Helvetica Neue" w:cs="Helvetica Neue"/>
                <w:color w:val="000000"/>
                <w:sz w:val="13"/>
                <w:szCs w:val="13"/>
              </w:rPr>
              <w:t>1</w:t>
            </w:r>
          </w:p>
        </w:tc>
        <w:tc>
          <w:tcPr>
            <w:tcW w:w="396" w:type="dxa"/>
            <w:tcMar>
              <w:top w:w="0" w:type="dxa"/>
              <w:left w:w="75" w:type="dxa"/>
              <w:bottom w:w="0" w:type="dxa"/>
              <w:right w:w="75" w:type="dxa"/>
            </w:tcMar>
            <w:vAlign w:val="center"/>
          </w:tcPr>
          <w:p w14:paraId="3378DF28"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18" w:type="dxa"/>
            <w:tcMar>
              <w:top w:w="0" w:type="dxa"/>
              <w:left w:w="75" w:type="dxa"/>
              <w:bottom w:w="0" w:type="dxa"/>
              <w:right w:w="75" w:type="dxa"/>
            </w:tcMar>
            <w:vAlign w:val="center"/>
          </w:tcPr>
          <w:p w14:paraId="3F15C93D"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32" w:type="dxa"/>
            <w:tcMar>
              <w:top w:w="0" w:type="dxa"/>
              <w:left w:w="75" w:type="dxa"/>
              <w:bottom w:w="0" w:type="dxa"/>
              <w:right w:w="75" w:type="dxa"/>
            </w:tcMar>
            <w:vAlign w:val="center"/>
          </w:tcPr>
          <w:p w14:paraId="41D5FC7B"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32" w:type="dxa"/>
            <w:tcMar>
              <w:top w:w="0" w:type="dxa"/>
              <w:left w:w="75" w:type="dxa"/>
              <w:bottom w:w="0" w:type="dxa"/>
              <w:right w:w="75" w:type="dxa"/>
            </w:tcMar>
            <w:vAlign w:val="center"/>
          </w:tcPr>
          <w:p w14:paraId="4943D3EC"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338" w:type="dxa"/>
            <w:tcMar>
              <w:top w:w="0" w:type="dxa"/>
              <w:left w:w="75" w:type="dxa"/>
              <w:bottom w:w="0" w:type="dxa"/>
              <w:right w:w="75" w:type="dxa"/>
            </w:tcMar>
            <w:vAlign w:val="center"/>
          </w:tcPr>
          <w:p w14:paraId="4A25EB63"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39" w:type="dxa"/>
            <w:tcMar>
              <w:top w:w="0" w:type="dxa"/>
              <w:left w:w="75" w:type="dxa"/>
              <w:bottom w:w="0" w:type="dxa"/>
              <w:right w:w="75" w:type="dxa"/>
            </w:tcMar>
            <w:vAlign w:val="center"/>
          </w:tcPr>
          <w:p w14:paraId="2BC408F6" w14:textId="77777777" w:rsidR="00B85ED1" w:rsidRDefault="00B85ED1" w:rsidP="00775F70">
            <w:pPr>
              <w:rPr>
                <w:sz w:val="13"/>
                <w:szCs w:val="13"/>
              </w:rPr>
            </w:pPr>
            <w:r>
              <w:rPr>
                <w:rFonts w:ascii="Helvetica Neue" w:eastAsia="Helvetica Neue" w:hAnsi="Helvetica Neue" w:cs="Helvetica Neue"/>
                <w:color w:val="000000"/>
                <w:sz w:val="13"/>
                <w:szCs w:val="13"/>
              </w:rPr>
              <w:t>1</w:t>
            </w:r>
          </w:p>
        </w:tc>
      </w:tr>
      <w:tr w:rsidR="00B85ED1" w14:paraId="4096EC5D" w14:textId="77777777" w:rsidTr="00775F70">
        <w:trPr>
          <w:trHeight w:val="244"/>
          <w:jc w:val="center"/>
        </w:trPr>
        <w:tc>
          <w:tcPr>
            <w:tcW w:w="735" w:type="dxa"/>
            <w:tcBorders>
              <w:right w:val="single" w:sz="4" w:space="0" w:color="000000"/>
            </w:tcBorders>
            <w:tcMar>
              <w:top w:w="0" w:type="dxa"/>
              <w:left w:w="75" w:type="dxa"/>
              <w:bottom w:w="0" w:type="dxa"/>
              <w:right w:w="75" w:type="dxa"/>
            </w:tcMar>
            <w:vAlign w:val="center"/>
          </w:tcPr>
          <w:p w14:paraId="69EFFF24" w14:textId="77777777" w:rsidR="00B85ED1" w:rsidRDefault="00B85ED1" w:rsidP="00775F70">
            <w:pPr>
              <w:rPr>
                <w:sz w:val="13"/>
                <w:szCs w:val="13"/>
              </w:rPr>
            </w:pPr>
            <w:r>
              <w:rPr>
                <w:rFonts w:ascii="Helvetica Neue" w:eastAsia="Helvetica Neue" w:hAnsi="Helvetica Neue" w:cs="Helvetica Neue"/>
                <w:b/>
                <w:color w:val="000000"/>
                <w:sz w:val="13"/>
                <w:szCs w:val="13"/>
              </w:rPr>
              <w:t>2</w:t>
            </w:r>
          </w:p>
        </w:tc>
        <w:tc>
          <w:tcPr>
            <w:tcW w:w="418" w:type="dxa"/>
            <w:tcBorders>
              <w:left w:val="single" w:sz="4" w:space="0" w:color="000000"/>
            </w:tcBorders>
            <w:tcMar>
              <w:top w:w="0" w:type="dxa"/>
              <w:left w:w="75" w:type="dxa"/>
              <w:bottom w:w="0" w:type="dxa"/>
              <w:right w:w="75" w:type="dxa"/>
            </w:tcMar>
            <w:vAlign w:val="center"/>
          </w:tcPr>
          <w:p w14:paraId="371C05CF"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25" w:type="dxa"/>
            <w:tcMar>
              <w:top w:w="0" w:type="dxa"/>
              <w:left w:w="75" w:type="dxa"/>
              <w:bottom w:w="0" w:type="dxa"/>
              <w:right w:w="75" w:type="dxa"/>
            </w:tcMar>
            <w:vAlign w:val="center"/>
          </w:tcPr>
          <w:p w14:paraId="4917A818"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18" w:type="dxa"/>
            <w:tcMar>
              <w:top w:w="0" w:type="dxa"/>
              <w:left w:w="75" w:type="dxa"/>
              <w:bottom w:w="0" w:type="dxa"/>
              <w:right w:w="75" w:type="dxa"/>
            </w:tcMar>
            <w:vAlign w:val="center"/>
          </w:tcPr>
          <w:p w14:paraId="2B988F04"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18" w:type="dxa"/>
            <w:tcMar>
              <w:top w:w="0" w:type="dxa"/>
              <w:left w:w="75" w:type="dxa"/>
              <w:bottom w:w="0" w:type="dxa"/>
              <w:right w:w="75" w:type="dxa"/>
            </w:tcMar>
            <w:vAlign w:val="center"/>
          </w:tcPr>
          <w:p w14:paraId="16B34E51"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32" w:type="dxa"/>
            <w:tcMar>
              <w:top w:w="0" w:type="dxa"/>
              <w:left w:w="75" w:type="dxa"/>
              <w:bottom w:w="0" w:type="dxa"/>
              <w:right w:w="75" w:type="dxa"/>
            </w:tcMar>
            <w:vAlign w:val="center"/>
          </w:tcPr>
          <w:p w14:paraId="77D0464D"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32" w:type="dxa"/>
            <w:tcMar>
              <w:top w:w="0" w:type="dxa"/>
              <w:left w:w="75" w:type="dxa"/>
              <w:bottom w:w="0" w:type="dxa"/>
              <w:right w:w="75" w:type="dxa"/>
            </w:tcMar>
            <w:vAlign w:val="center"/>
          </w:tcPr>
          <w:p w14:paraId="0C25DFC0" w14:textId="77777777" w:rsidR="00B85ED1" w:rsidRDefault="00B85ED1" w:rsidP="00775F70">
            <w:pPr>
              <w:rPr>
                <w:sz w:val="13"/>
                <w:szCs w:val="13"/>
              </w:rPr>
            </w:pPr>
            <w:r>
              <w:rPr>
                <w:rFonts w:ascii="Helvetica Neue" w:eastAsia="Helvetica Neue" w:hAnsi="Helvetica Neue" w:cs="Helvetica Neue"/>
                <w:color w:val="000000"/>
                <w:sz w:val="13"/>
                <w:szCs w:val="13"/>
              </w:rPr>
              <w:t>1</w:t>
            </w:r>
          </w:p>
        </w:tc>
        <w:tc>
          <w:tcPr>
            <w:tcW w:w="374" w:type="dxa"/>
            <w:tcMar>
              <w:top w:w="0" w:type="dxa"/>
              <w:left w:w="75" w:type="dxa"/>
              <w:bottom w:w="0" w:type="dxa"/>
              <w:right w:w="75" w:type="dxa"/>
            </w:tcMar>
            <w:vAlign w:val="center"/>
          </w:tcPr>
          <w:p w14:paraId="24059242"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367" w:type="dxa"/>
            <w:tcMar>
              <w:top w:w="0" w:type="dxa"/>
              <w:left w:w="75" w:type="dxa"/>
              <w:bottom w:w="0" w:type="dxa"/>
              <w:right w:w="75" w:type="dxa"/>
            </w:tcMar>
            <w:vAlign w:val="center"/>
          </w:tcPr>
          <w:p w14:paraId="04C8A8B9"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03" w:type="dxa"/>
            <w:tcMar>
              <w:top w:w="0" w:type="dxa"/>
              <w:left w:w="75" w:type="dxa"/>
              <w:bottom w:w="0" w:type="dxa"/>
              <w:right w:w="75" w:type="dxa"/>
            </w:tcMar>
            <w:vAlign w:val="center"/>
          </w:tcPr>
          <w:p w14:paraId="20FD8445"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25" w:type="dxa"/>
            <w:tcMar>
              <w:top w:w="0" w:type="dxa"/>
              <w:left w:w="75" w:type="dxa"/>
              <w:bottom w:w="0" w:type="dxa"/>
              <w:right w:w="75" w:type="dxa"/>
            </w:tcMar>
            <w:vAlign w:val="center"/>
          </w:tcPr>
          <w:p w14:paraId="38C81459"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10" w:type="dxa"/>
            <w:tcMar>
              <w:top w:w="0" w:type="dxa"/>
              <w:left w:w="75" w:type="dxa"/>
              <w:bottom w:w="0" w:type="dxa"/>
              <w:right w:w="75" w:type="dxa"/>
            </w:tcMar>
            <w:vAlign w:val="center"/>
          </w:tcPr>
          <w:p w14:paraId="6EC16688"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39" w:type="dxa"/>
            <w:tcMar>
              <w:top w:w="0" w:type="dxa"/>
              <w:left w:w="75" w:type="dxa"/>
              <w:bottom w:w="0" w:type="dxa"/>
              <w:right w:w="75" w:type="dxa"/>
            </w:tcMar>
            <w:vAlign w:val="center"/>
          </w:tcPr>
          <w:p w14:paraId="0C876532"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25" w:type="dxa"/>
            <w:tcMar>
              <w:top w:w="0" w:type="dxa"/>
              <w:left w:w="75" w:type="dxa"/>
              <w:bottom w:w="0" w:type="dxa"/>
              <w:right w:w="75" w:type="dxa"/>
            </w:tcMar>
            <w:vAlign w:val="center"/>
          </w:tcPr>
          <w:p w14:paraId="4141F752"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18" w:type="dxa"/>
            <w:tcMar>
              <w:top w:w="0" w:type="dxa"/>
              <w:left w:w="75" w:type="dxa"/>
              <w:bottom w:w="0" w:type="dxa"/>
              <w:right w:w="75" w:type="dxa"/>
            </w:tcMar>
            <w:vAlign w:val="center"/>
          </w:tcPr>
          <w:p w14:paraId="1AB9DB8F"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03" w:type="dxa"/>
            <w:tcMar>
              <w:top w:w="0" w:type="dxa"/>
              <w:left w:w="75" w:type="dxa"/>
              <w:bottom w:w="0" w:type="dxa"/>
              <w:right w:w="75" w:type="dxa"/>
            </w:tcMar>
            <w:vAlign w:val="center"/>
          </w:tcPr>
          <w:p w14:paraId="6728BD76"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47" w:type="dxa"/>
            <w:tcMar>
              <w:top w:w="0" w:type="dxa"/>
              <w:left w:w="75" w:type="dxa"/>
              <w:bottom w:w="0" w:type="dxa"/>
              <w:right w:w="75" w:type="dxa"/>
            </w:tcMar>
            <w:vAlign w:val="center"/>
          </w:tcPr>
          <w:p w14:paraId="20F940C5"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46" w:type="dxa"/>
            <w:tcMar>
              <w:top w:w="0" w:type="dxa"/>
              <w:left w:w="75" w:type="dxa"/>
              <w:bottom w:w="0" w:type="dxa"/>
              <w:right w:w="75" w:type="dxa"/>
            </w:tcMar>
            <w:vAlign w:val="center"/>
          </w:tcPr>
          <w:p w14:paraId="1536846F"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396" w:type="dxa"/>
            <w:tcMar>
              <w:top w:w="0" w:type="dxa"/>
              <w:left w:w="75" w:type="dxa"/>
              <w:bottom w:w="0" w:type="dxa"/>
              <w:right w:w="75" w:type="dxa"/>
            </w:tcMar>
            <w:vAlign w:val="center"/>
          </w:tcPr>
          <w:p w14:paraId="67835902"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18" w:type="dxa"/>
            <w:tcMar>
              <w:top w:w="0" w:type="dxa"/>
              <w:left w:w="75" w:type="dxa"/>
              <w:bottom w:w="0" w:type="dxa"/>
              <w:right w:w="75" w:type="dxa"/>
            </w:tcMar>
            <w:vAlign w:val="center"/>
          </w:tcPr>
          <w:p w14:paraId="34FA94E4"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32" w:type="dxa"/>
            <w:tcMar>
              <w:top w:w="0" w:type="dxa"/>
              <w:left w:w="75" w:type="dxa"/>
              <w:bottom w:w="0" w:type="dxa"/>
              <w:right w:w="75" w:type="dxa"/>
            </w:tcMar>
            <w:vAlign w:val="center"/>
          </w:tcPr>
          <w:p w14:paraId="0C2ECFA4"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32" w:type="dxa"/>
            <w:tcMar>
              <w:top w:w="0" w:type="dxa"/>
              <w:left w:w="75" w:type="dxa"/>
              <w:bottom w:w="0" w:type="dxa"/>
              <w:right w:w="75" w:type="dxa"/>
            </w:tcMar>
            <w:vAlign w:val="center"/>
          </w:tcPr>
          <w:p w14:paraId="7AE06DC3"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338" w:type="dxa"/>
            <w:tcMar>
              <w:top w:w="0" w:type="dxa"/>
              <w:left w:w="75" w:type="dxa"/>
              <w:bottom w:w="0" w:type="dxa"/>
              <w:right w:w="75" w:type="dxa"/>
            </w:tcMar>
            <w:vAlign w:val="center"/>
          </w:tcPr>
          <w:p w14:paraId="0EDFD1F8"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39" w:type="dxa"/>
            <w:tcMar>
              <w:top w:w="0" w:type="dxa"/>
              <w:left w:w="75" w:type="dxa"/>
              <w:bottom w:w="0" w:type="dxa"/>
              <w:right w:w="75" w:type="dxa"/>
            </w:tcMar>
            <w:vAlign w:val="center"/>
          </w:tcPr>
          <w:p w14:paraId="3B86E1F3"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r>
      <w:tr w:rsidR="00B85ED1" w14:paraId="1CEAEC8C" w14:textId="77777777" w:rsidTr="00775F70">
        <w:trPr>
          <w:trHeight w:val="224"/>
          <w:jc w:val="center"/>
        </w:trPr>
        <w:tc>
          <w:tcPr>
            <w:tcW w:w="735" w:type="dxa"/>
            <w:tcBorders>
              <w:right w:val="single" w:sz="4" w:space="0" w:color="000000"/>
            </w:tcBorders>
            <w:tcMar>
              <w:top w:w="0" w:type="dxa"/>
              <w:left w:w="75" w:type="dxa"/>
              <w:bottom w:w="0" w:type="dxa"/>
              <w:right w:w="75" w:type="dxa"/>
            </w:tcMar>
            <w:vAlign w:val="center"/>
          </w:tcPr>
          <w:p w14:paraId="78F67164" w14:textId="77777777" w:rsidR="00B85ED1" w:rsidRDefault="00B85ED1" w:rsidP="00775F70">
            <w:pPr>
              <w:rPr>
                <w:sz w:val="13"/>
                <w:szCs w:val="13"/>
              </w:rPr>
            </w:pPr>
            <w:r>
              <w:rPr>
                <w:rFonts w:ascii="Helvetica Neue" w:eastAsia="Helvetica Neue" w:hAnsi="Helvetica Neue" w:cs="Helvetica Neue"/>
                <w:b/>
                <w:color w:val="000000"/>
                <w:sz w:val="13"/>
                <w:szCs w:val="13"/>
              </w:rPr>
              <w:t>2.1</w:t>
            </w:r>
          </w:p>
        </w:tc>
        <w:tc>
          <w:tcPr>
            <w:tcW w:w="418" w:type="dxa"/>
            <w:tcBorders>
              <w:left w:val="single" w:sz="4" w:space="0" w:color="000000"/>
            </w:tcBorders>
            <w:tcMar>
              <w:top w:w="0" w:type="dxa"/>
              <w:left w:w="75" w:type="dxa"/>
              <w:bottom w:w="0" w:type="dxa"/>
              <w:right w:w="75" w:type="dxa"/>
            </w:tcMar>
            <w:vAlign w:val="center"/>
          </w:tcPr>
          <w:p w14:paraId="2168FFB8"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25" w:type="dxa"/>
            <w:tcMar>
              <w:top w:w="0" w:type="dxa"/>
              <w:left w:w="75" w:type="dxa"/>
              <w:bottom w:w="0" w:type="dxa"/>
              <w:right w:w="75" w:type="dxa"/>
            </w:tcMar>
            <w:vAlign w:val="center"/>
          </w:tcPr>
          <w:p w14:paraId="5426E905"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18" w:type="dxa"/>
            <w:tcMar>
              <w:top w:w="0" w:type="dxa"/>
              <w:left w:w="75" w:type="dxa"/>
              <w:bottom w:w="0" w:type="dxa"/>
              <w:right w:w="75" w:type="dxa"/>
            </w:tcMar>
            <w:vAlign w:val="center"/>
          </w:tcPr>
          <w:p w14:paraId="73C640FA"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18" w:type="dxa"/>
            <w:tcMar>
              <w:top w:w="0" w:type="dxa"/>
              <w:left w:w="75" w:type="dxa"/>
              <w:bottom w:w="0" w:type="dxa"/>
              <w:right w:w="75" w:type="dxa"/>
            </w:tcMar>
            <w:vAlign w:val="center"/>
          </w:tcPr>
          <w:p w14:paraId="17B7A0B2"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32" w:type="dxa"/>
            <w:tcMar>
              <w:top w:w="0" w:type="dxa"/>
              <w:left w:w="75" w:type="dxa"/>
              <w:bottom w:w="0" w:type="dxa"/>
              <w:right w:w="75" w:type="dxa"/>
            </w:tcMar>
            <w:vAlign w:val="center"/>
          </w:tcPr>
          <w:p w14:paraId="7A9C9976" w14:textId="77777777" w:rsidR="00B85ED1" w:rsidRDefault="00B85ED1" w:rsidP="00775F70">
            <w:pPr>
              <w:rPr>
                <w:sz w:val="13"/>
                <w:szCs w:val="13"/>
              </w:rPr>
            </w:pPr>
            <w:r>
              <w:rPr>
                <w:rFonts w:ascii="Helvetica Neue" w:eastAsia="Helvetica Neue" w:hAnsi="Helvetica Neue" w:cs="Helvetica Neue"/>
                <w:color w:val="000000"/>
                <w:sz w:val="13"/>
                <w:szCs w:val="13"/>
              </w:rPr>
              <w:t>1</w:t>
            </w:r>
          </w:p>
        </w:tc>
        <w:tc>
          <w:tcPr>
            <w:tcW w:w="432" w:type="dxa"/>
            <w:tcMar>
              <w:top w:w="0" w:type="dxa"/>
              <w:left w:w="75" w:type="dxa"/>
              <w:bottom w:w="0" w:type="dxa"/>
              <w:right w:w="75" w:type="dxa"/>
            </w:tcMar>
            <w:vAlign w:val="center"/>
          </w:tcPr>
          <w:p w14:paraId="64B84B09" w14:textId="77777777" w:rsidR="00B85ED1" w:rsidRDefault="00B85ED1" w:rsidP="00775F70">
            <w:pPr>
              <w:rPr>
                <w:sz w:val="13"/>
                <w:szCs w:val="13"/>
              </w:rPr>
            </w:pPr>
            <w:r>
              <w:rPr>
                <w:rFonts w:ascii="Helvetica Neue" w:eastAsia="Helvetica Neue" w:hAnsi="Helvetica Neue" w:cs="Helvetica Neue"/>
                <w:color w:val="000000"/>
                <w:sz w:val="13"/>
                <w:szCs w:val="13"/>
              </w:rPr>
              <w:t>1</w:t>
            </w:r>
          </w:p>
        </w:tc>
        <w:tc>
          <w:tcPr>
            <w:tcW w:w="374" w:type="dxa"/>
            <w:tcMar>
              <w:top w:w="0" w:type="dxa"/>
              <w:left w:w="75" w:type="dxa"/>
              <w:bottom w:w="0" w:type="dxa"/>
              <w:right w:w="75" w:type="dxa"/>
            </w:tcMar>
            <w:vAlign w:val="center"/>
          </w:tcPr>
          <w:p w14:paraId="0D238C30"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367" w:type="dxa"/>
            <w:tcMar>
              <w:top w:w="0" w:type="dxa"/>
              <w:left w:w="75" w:type="dxa"/>
              <w:bottom w:w="0" w:type="dxa"/>
              <w:right w:w="75" w:type="dxa"/>
            </w:tcMar>
            <w:vAlign w:val="center"/>
          </w:tcPr>
          <w:p w14:paraId="27C5C0D7"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03" w:type="dxa"/>
            <w:tcMar>
              <w:top w:w="0" w:type="dxa"/>
              <w:left w:w="75" w:type="dxa"/>
              <w:bottom w:w="0" w:type="dxa"/>
              <w:right w:w="75" w:type="dxa"/>
            </w:tcMar>
            <w:vAlign w:val="center"/>
          </w:tcPr>
          <w:p w14:paraId="6883C2CF"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25" w:type="dxa"/>
            <w:tcMar>
              <w:top w:w="0" w:type="dxa"/>
              <w:left w:w="75" w:type="dxa"/>
              <w:bottom w:w="0" w:type="dxa"/>
              <w:right w:w="75" w:type="dxa"/>
            </w:tcMar>
            <w:vAlign w:val="center"/>
          </w:tcPr>
          <w:p w14:paraId="21D55CB6"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10" w:type="dxa"/>
            <w:tcMar>
              <w:top w:w="0" w:type="dxa"/>
              <w:left w:w="75" w:type="dxa"/>
              <w:bottom w:w="0" w:type="dxa"/>
              <w:right w:w="75" w:type="dxa"/>
            </w:tcMar>
            <w:vAlign w:val="center"/>
          </w:tcPr>
          <w:p w14:paraId="11527FF9"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39" w:type="dxa"/>
            <w:tcMar>
              <w:top w:w="0" w:type="dxa"/>
              <w:left w:w="75" w:type="dxa"/>
              <w:bottom w:w="0" w:type="dxa"/>
              <w:right w:w="75" w:type="dxa"/>
            </w:tcMar>
            <w:vAlign w:val="center"/>
          </w:tcPr>
          <w:p w14:paraId="25041C5F"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25" w:type="dxa"/>
            <w:tcMar>
              <w:top w:w="0" w:type="dxa"/>
              <w:left w:w="75" w:type="dxa"/>
              <w:bottom w:w="0" w:type="dxa"/>
              <w:right w:w="75" w:type="dxa"/>
            </w:tcMar>
            <w:vAlign w:val="center"/>
          </w:tcPr>
          <w:p w14:paraId="29C122BC"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18" w:type="dxa"/>
            <w:tcMar>
              <w:top w:w="0" w:type="dxa"/>
              <w:left w:w="75" w:type="dxa"/>
              <w:bottom w:w="0" w:type="dxa"/>
              <w:right w:w="75" w:type="dxa"/>
            </w:tcMar>
            <w:vAlign w:val="center"/>
          </w:tcPr>
          <w:p w14:paraId="715E3EF1" w14:textId="77777777" w:rsidR="00B85ED1" w:rsidRDefault="00B85ED1" w:rsidP="00775F70">
            <w:pPr>
              <w:rPr>
                <w:sz w:val="13"/>
                <w:szCs w:val="13"/>
              </w:rPr>
            </w:pPr>
            <w:r>
              <w:rPr>
                <w:rFonts w:ascii="Helvetica Neue" w:eastAsia="Helvetica Neue" w:hAnsi="Helvetica Neue" w:cs="Helvetica Neue"/>
                <w:color w:val="000000"/>
                <w:sz w:val="13"/>
                <w:szCs w:val="13"/>
              </w:rPr>
              <w:t>1</w:t>
            </w:r>
          </w:p>
        </w:tc>
        <w:tc>
          <w:tcPr>
            <w:tcW w:w="403" w:type="dxa"/>
            <w:tcMar>
              <w:top w:w="0" w:type="dxa"/>
              <w:left w:w="75" w:type="dxa"/>
              <w:bottom w:w="0" w:type="dxa"/>
              <w:right w:w="75" w:type="dxa"/>
            </w:tcMar>
            <w:vAlign w:val="center"/>
          </w:tcPr>
          <w:p w14:paraId="47A189AE"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47" w:type="dxa"/>
            <w:tcMar>
              <w:top w:w="0" w:type="dxa"/>
              <w:left w:w="75" w:type="dxa"/>
              <w:bottom w:w="0" w:type="dxa"/>
              <w:right w:w="75" w:type="dxa"/>
            </w:tcMar>
            <w:vAlign w:val="center"/>
          </w:tcPr>
          <w:p w14:paraId="1B2BA1DE"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46" w:type="dxa"/>
            <w:tcMar>
              <w:top w:w="0" w:type="dxa"/>
              <w:left w:w="75" w:type="dxa"/>
              <w:bottom w:w="0" w:type="dxa"/>
              <w:right w:w="75" w:type="dxa"/>
            </w:tcMar>
            <w:vAlign w:val="center"/>
          </w:tcPr>
          <w:p w14:paraId="73ED8A53" w14:textId="77777777" w:rsidR="00B85ED1" w:rsidRDefault="00B85ED1" w:rsidP="00775F70">
            <w:pPr>
              <w:rPr>
                <w:sz w:val="13"/>
                <w:szCs w:val="13"/>
              </w:rPr>
            </w:pPr>
            <w:r>
              <w:rPr>
                <w:rFonts w:ascii="Helvetica Neue" w:eastAsia="Helvetica Neue" w:hAnsi="Helvetica Neue" w:cs="Helvetica Neue"/>
                <w:color w:val="000000"/>
                <w:sz w:val="13"/>
                <w:szCs w:val="13"/>
              </w:rPr>
              <w:t>20</w:t>
            </w:r>
          </w:p>
        </w:tc>
        <w:tc>
          <w:tcPr>
            <w:tcW w:w="396" w:type="dxa"/>
            <w:tcMar>
              <w:top w:w="0" w:type="dxa"/>
              <w:left w:w="75" w:type="dxa"/>
              <w:bottom w:w="0" w:type="dxa"/>
              <w:right w:w="75" w:type="dxa"/>
            </w:tcMar>
            <w:vAlign w:val="center"/>
          </w:tcPr>
          <w:p w14:paraId="7AE099B2"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18" w:type="dxa"/>
            <w:tcMar>
              <w:top w:w="0" w:type="dxa"/>
              <w:left w:w="75" w:type="dxa"/>
              <w:bottom w:w="0" w:type="dxa"/>
              <w:right w:w="75" w:type="dxa"/>
            </w:tcMar>
            <w:vAlign w:val="center"/>
          </w:tcPr>
          <w:p w14:paraId="15753222"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32" w:type="dxa"/>
            <w:tcMar>
              <w:top w:w="0" w:type="dxa"/>
              <w:left w:w="75" w:type="dxa"/>
              <w:bottom w:w="0" w:type="dxa"/>
              <w:right w:w="75" w:type="dxa"/>
            </w:tcMar>
            <w:vAlign w:val="center"/>
          </w:tcPr>
          <w:p w14:paraId="4C110E8E"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32" w:type="dxa"/>
            <w:tcMar>
              <w:top w:w="0" w:type="dxa"/>
              <w:left w:w="75" w:type="dxa"/>
              <w:bottom w:w="0" w:type="dxa"/>
              <w:right w:w="75" w:type="dxa"/>
            </w:tcMar>
            <w:vAlign w:val="center"/>
          </w:tcPr>
          <w:p w14:paraId="45682D03"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338" w:type="dxa"/>
            <w:tcMar>
              <w:top w:w="0" w:type="dxa"/>
              <w:left w:w="75" w:type="dxa"/>
              <w:bottom w:w="0" w:type="dxa"/>
              <w:right w:w="75" w:type="dxa"/>
            </w:tcMar>
            <w:vAlign w:val="center"/>
          </w:tcPr>
          <w:p w14:paraId="4893943F"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39" w:type="dxa"/>
            <w:tcMar>
              <w:top w:w="0" w:type="dxa"/>
              <w:left w:w="75" w:type="dxa"/>
              <w:bottom w:w="0" w:type="dxa"/>
              <w:right w:w="75" w:type="dxa"/>
            </w:tcMar>
            <w:vAlign w:val="center"/>
          </w:tcPr>
          <w:p w14:paraId="60AB0BA7" w14:textId="77777777" w:rsidR="00B85ED1" w:rsidRDefault="00B85ED1" w:rsidP="00775F70">
            <w:pPr>
              <w:rPr>
                <w:sz w:val="13"/>
                <w:szCs w:val="13"/>
              </w:rPr>
            </w:pPr>
            <w:r>
              <w:rPr>
                <w:rFonts w:ascii="Helvetica Neue" w:eastAsia="Helvetica Neue" w:hAnsi="Helvetica Neue" w:cs="Helvetica Neue"/>
                <w:color w:val="000000"/>
                <w:sz w:val="13"/>
                <w:szCs w:val="13"/>
              </w:rPr>
              <w:t>34</w:t>
            </w:r>
          </w:p>
        </w:tc>
      </w:tr>
      <w:tr w:rsidR="00B85ED1" w14:paraId="30F33CD9" w14:textId="77777777" w:rsidTr="00775F70">
        <w:trPr>
          <w:trHeight w:val="224"/>
          <w:jc w:val="center"/>
        </w:trPr>
        <w:tc>
          <w:tcPr>
            <w:tcW w:w="735" w:type="dxa"/>
            <w:tcBorders>
              <w:right w:val="single" w:sz="4" w:space="0" w:color="000000"/>
            </w:tcBorders>
            <w:tcMar>
              <w:top w:w="0" w:type="dxa"/>
              <w:left w:w="75" w:type="dxa"/>
              <w:bottom w:w="0" w:type="dxa"/>
              <w:right w:w="75" w:type="dxa"/>
            </w:tcMar>
            <w:vAlign w:val="center"/>
          </w:tcPr>
          <w:p w14:paraId="7B817964" w14:textId="77777777" w:rsidR="00B85ED1" w:rsidRDefault="00B85ED1" w:rsidP="00775F70">
            <w:pPr>
              <w:rPr>
                <w:sz w:val="13"/>
                <w:szCs w:val="13"/>
              </w:rPr>
            </w:pPr>
            <w:r>
              <w:rPr>
                <w:rFonts w:ascii="Helvetica Neue" w:eastAsia="Helvetica Neue" w:hAnsi="Helvetica Neue" w:cs="Helvetica Neue"/>
                <w:b/>
                <w:color w:val="000000"/>
                <w:sz w:val="13"/>
                <w:szCs w:val="13"/>
              </w:rPr>
              <w:t>2.2</w:t>
            </w:r>
          </w:p>
        </w:tc>
        <w:tc>
          <w:tcPr>
            <w:tcW w:w="418" w:type="dxa"/>
            <w:tcBorders>
              <w:left w:val="single" w:sz="4" w:space="0" w:color="000000"/>
            </w:tcBorders>
            <w:tcMar>
              <w:top w:w="0" w:type="dxa"/>
              <w:left w:w="75" w:type="dxa"/>
              <w:bottom w:w="0" w:type="dxa"/>
              <w:right w:w="75" w:type="dxa"/>
            </w:tcMar>
            <w:vAlign w:val="center"/>
          </w:tcPr>
          <w:p w14:paraId="311AFCEC"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25" w:type="dxa"/>
            <w:tcMar>
              <w:top w:w="0" w:type="dxa"/>
              <w:left w:w="75" w:type="dxa"/>
              <w:bottom w:w="0" w:type="dxa"/>
              <w:right w:w="75" w:type="dxa"/>
            </w:tcMar>
            <w:vAlign w:val="center"/>
          </w:tcPr>
          <w:p w14:paraId="7365AC7E"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18" w:type="dxa"/>
            <w:tcMar>
              <w:top w:w="0" w:type="dxa"/>
              <w:left w:w="75" w:type="dxa"/>
              <w:bottom w:w="0" w:type="dxa"/>
              <w:right w:w="75" w:type="dxa"/>
            </w:tcMar>
            <w:vAlign w:val="center"/>
          </w:tcPr>
          <w:p w14:paraId="1E9757E9" w14:textId="77777777" w:rsidR="00B85ED1" w:rsidRDefault="00B85ED1" w:rsidP="00775F70">
            <w:pPr>
              <w:rPr>
                <w:sz w:val="13"/>
                <w:szCs w:val="13"/>
              </w:rPr>
            </w:pPr>
            <w:r>
              <w:rPr>
                <w:rFonts w:ascii="Helvetica Neue" w:eastAsia="Helvetica Neue" w:hAnsi="Helvetica Neue" w:cs="Helvetica Neue"/>
                <w:color w:val="000000"/>
                <w:sz w:val="13"/>
                <w:szCs w:val="13"/>
              </w:rPr>
              <w:t>5</w:t>
            </w:r>
          </w:p>
        </w:tc>
        <w:tc>
          <w:tcPr>
            <w:tcW w:w="418" w:type="dxa"/>
            <w:tcMar>
              <w:top w:w="0" w:type="dxa"/>
              <w:left w:w="75" w:type="dxa"/>
              <w:bottom w:w="0" w:type="dxa"/>
              <w:right w:w="75" w:type="dxa"/>
            </w:tcMar>
            <w:vAlign w:val="center"/>
          </w:tcPr>
          <w:p w14:paraId="2F143C1E" w14:textId="77777777" w:rsidR="00B85ED1" w:rsidRDefault="00B85ED1" w:rsidP="00775F70">
            <w:pPr>
              <w:rPr>
                <w:sz w:val="13"/>
                <w:szCs w:val="13"/>
              </w:rPr>
            </w:pPr>
            <w:r>
              <w:rPr>
                <w:rFonts w:ascii="Helvetica Neue" w:eastAsia="Helvetica Neue" w:hAnsi="Helvetica Neue" w:cs="Helvetica Neue"/>
                <w:color w:val="000000"/>
                <w:sz w:val="13"/>
                <w:szCs w:val="13"/>
              </w:rPr>
              <w:t>1</w:t>
            </w:r>
          </w:p>
        </w:tc>
        <w:tc>
          <w:tcPr>
            <w:tcW w:w="432" w:type="dxa"/>
            <w:tcMar>
              <w:top w:w="0" w:type="dxa"/>
              <w:left w:w="75" w:type="dxa"/>
              <w:bottom w:w="0" w:type="dxa"/>
              <w:right w:w="75" w:type="dxa"/>
            </w:tcMar>
            <w:vAlign w:val="center"/>
          </w:tcPr>
          <w:p w14:paraId="365326C3" w14:textId="77777777" w:rsidR="00B85ED1" w:rsidRDefault="00B85ED1" w:rsidP="00775F70">
            <w:pPr>
              <w:rPr>
                <w:sz w:val="13"/>
                <w:szCs w:val="13"/>
              </w:rPr>
            </w:pPr>
            <w:r>
              <w:rPr>
                <w:rFonts w:ascii="Helvetica Neue" w:eastAsia="Helvetica Neue" w:hAnsi="Helvetica Neue" w:cs="Helvetica Neue"/>
                <w:color w:val="000000"/>
                <w:sz w:val="13"/>
                <w:szCs w:val="13"/>
              </w:rPr>
              <w:t>284</w:t>
            </w:r>
          </w:p>
        </w:tc>
        <w:tc>
          <w:tcPr>
            <w:tcW w:w="432" w:type="dxa"/>
            <w:tcMar>
              <w:top w:w="0" w:type="dxa"/>
              <w:left w:w="75" w:type="dxa"/>
              <w:bottom w:w="0" w:type="dxa"/>
              <w:right w:w="75" w:type="dxa"/>
            </w:tcMar>
            <w:vAlign w:val="center"/>
          </w:tcPr>
          <w:p w14:paraId="2F02D4D7" w14:textId="77777777" w:rsidR="00B85ED1" w:rsidRDefault="00B85ED1" w:rsidP="00775F70">
            <w:pPr>
              <w:rPr>
                <w:sz w:val="13"/>
                <w:szCs w:val="13"/>
              </w:rPr>
            </w:pPr>
            <w:r>
              <w:rPr>
                <w:rFonts w:ascii="Helvetica Neue" w:eastAsia="Helvetica Neue" w:hAnsi="Helvetica Neue" w:cs="Helvetica Neue"/>
                <w:color w:val="000000"/>
                <w:sz w:val="13"/>
                <w:szCs w:val="13"/>
              </w:rPr>
              <w:t>19</w:t>
            </w:r>
          </w:p>
        </w:tc>
        <w:tc>
          <w:tcPr>
            <w:tcW w:w="374" w:type="dxa"/>
            <w:tcMar>
              <w:top w:w="0" w:type="dxa"/>
              <w:left w:w="75" w:type="dxa"/>
              <w:bottom w:w="0" w:type="dxa"/>
              <w:right w:w="75" w:type="dxa"/>
            </w:tcMar>
            <w:vAlign w:val="center"/>
          </w:tcPr>
          <w:p w14:paraId="1AAC1952" w14:textId="77777777" w:rsidR="00B85ED1" w:rsidRDefault="00B85ED1" w:rsidP="00775F70">
            <w:pPr>
              <w:rPr>
                <w:sz w:val="13"/>
                <w:szCs w:val="13"/>
              </w:rPr>
            </w:pPr>
            <w:r>
              <w:rPr>
                <w:rFonts w:ascii="Helvetica Neue" w:eastAsia="Helvetica Neue" w:hAnsi="Helvetica Neue" w:cs="Helvetica Neue"/>
                <w:color w:val="000000"/>
                <w:sz w:val="13"/>
                <w:szCs w:val="13"/>
              </w:rPr>
              <w:t>272</w:t>
            </w:r>
          </w:p>
        </w:tc>
        <w:tc>
          <w:tcPr>
            <w:tcW w:w="367" w:type="dxa"/>
            <w:tcMar>
              <w:top w:w="0" w:type="dxa"/>
              <w:left w:w="75" w:type="dxa"/>
              <w:bottom w:w="0" w:type="dxa"/>
              <w:right w:w="75" w:type="dxa"/>
            </w:tcMar>
            <w:vAlign w:val="center"/>
          </w:tcPr>
          <w:p w14:paraId="575410C4" w14:textId="77777777" w:rsidR="00B85ED1" w:rsidRDefault="00B85ED1" w:rsidP="00775F70">
            <w:pPr>
              <w:rPr>
                <w:sz w:val="13"/>
                <w:szCs w:val="13"/>
              </w:rPr>
            </w:pPr>
            <w:r>
              <w:rPr>
                <w:rFonts w:ascii="Helvetica Neue" w:eastAsia="Helvetica Neue" w:hAnsi="Helvetica Neue" w:cs="Helvetica Neue"/>
                <w:color w:val="000000"/>
                <w:sz w:val="13"/>
                <w:szCs w:val="13"/>
              </w:rPr>
              <w:t>14</w:t>
            </w:r>
          </w:p>
        </w:tc>
        <w:tc>
          <w:tcPr>
            <w:tcW w:w="403" w:type="dxa"/>
            <w:tcMar>
              <w:top w:w="0" w:type="dxa"/>
              <w:left w:w="75" w:type="dxa"/>
              <w:bottom w:w="0" w:type="dxa"/>
              <w:right w:w="75" w:type="dxa"/>
            </w:tcMar>
            <w:vAlign w:val="center"/>
          </w:tcPr>
          <w:p w14:paraId="4F140EF6"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25" w:type="dxa"/>
            <w:tcMar>
              <w:top w:w="0" w:type="dxa"/>
              <w:left w:w="75" w:type="dxa"/>
              <w:bottom w:w="0" w:type="dxa"/>
              <w:right w:w="75" w:type="dxa"/>
            </w:tcMar>
            <w:vAlign w:val="center"/>
          </w:tcPr>
          <w:p w14:paraId="4F8ED273"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10" w:type="dxa"/>
            <w:tcMar>
              <w:top w:w="0" w:type="dxa"/>
              <w:left w:w="75" w:type="dxa"/>
              <w:bottom w:w="0" w:type="dxa"/>
              <w:right w:w="75" w:type="dxa"/>
            </w:tcMar>
            <w:vAlign w:val="center"/>
          </w:tcPr>
          <w:p w14:paraId="352C72E0" w14:textId="77777777" w:rsidR="00B85ED1" w:rsidRDefault="00B85ED1" w:rsidP="00775F70">
            <w:pPr>
              <w:rPr>
                <w:sz w:val="13"/>
                <w:szCs w:val="13"/>
              </w:rPr>
            </w:pPr>
            <w:r>
              <w:rPr>
                <w:rFonts w:ascii="Helvetica Neue" w:eastAsia="Helvetica Neue" w:hAnsi="Helvetica Neue" w:cs="Helvetica Neue"/>
                <w:color w:val="000000"/>
                <w:sz w:val="13"/>
                <w:szCs w:val="13"/>
              </w:rPr>
              <w:t>68</w:t>
            </w:r>
          </w:p>
        </w:tc>
        <w:tc>
          <w:tcPr>
            <w:tcW w:w="439" w:type="dxa"/>
            <w:tcMar>
              <w:top w:w="0" w:type="dxa"/>
              <w:left w:w="75" w:type="dxa"/>
              <w:bottom w:w="0" w:type="dxa"/>
              <w:right w:w="75" w:type="dxa"/>
            </w:tcMar>
            <w:vAlign w:val="center"/>
          </w:tcPr>
          <w:p w14:paraId="053FC0D6"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25" w:type="dxa"/>
            <w:tcMar>
              <w:top w:w="0" w:type="dxa"/>
              <w:left w:w="75" w:type="dxa"/>
              <w:bottom w:w="0" w:type="dxa"/>
              <w:right w:w="75" w:type="dxa"/>
            </w:tcMar>
            <w:vAlign w:val="center"/>
          </w:tcPr>
          <w:p w14:paraId="79D593D3" w14:textId="77777777" w:rsidR="00B85ED1" w:rsidRDefault="00B85ED1" w:rsidP="00775F70">
            <w:pPr>
              <w:rPr>
                <w:sz w:val="13"/>
                <w:szCs w:val="13"/>
              </w:rPr>
            </w:pPr>
            <w:r>
              <w:rPr>
                <w:rFonts w:ascii="Helvetica Neue" w:eastAsia="Helvetica Neue" w:hAnsi="Helvetica Neue" w:cs="Helvetica Neue"/>
                <w:color w:val="000000"/>
                <w:sz w:val="13"/>
                <w:szCs w:val="13"/>
              </w:rPr>
              <w:t>6</w:t>
            </w:r>
          </w:p>
        </w:tc>
        <w:tc>
          <w:tcPr>
            <w:tcW w:w="418" w:type="dxa"/>
            <w:tcMar>
              <w:top w:w="0" w:type="dxa"/>
              <w:left w:w="75" w:type="dxa"/>
              <w:bottom w:w="0" w:type="dxa"/>
              <w:right w:w="75" w:type="dxa"/>
            </w:tcMar>
            <w:vAlign w:val="center"/>
          </w:tcPr>
          <w:p w14:paraId="11950DCD" w14:textId="77777777" w:rsidR="00B85ED1" w:rsidRDefault="00B85ED1" w:rsidP="00775F70">
            <w:pPr>
              <w:rPr>
                <w:sz w:val="13"/>
                <w:szCs w:val="13"/>
              </w:rPr>
            </w:pPr>
            <w:r>
              <w:rPr>
                <w:rFonts w:ascii="Helvetica Neue" w:eastAsia="Helvetica Neue" w:hAnsi="Helvetica Neue" w:cs="Helvetica Neue"/>
                <w:color w:val="000000"/>
                <w:sz w:val="13"/>
                <w:szCs w:val="13"/>
              </w:rPr>
              <w:t>231</w:t>
            </w:r>
          </w:p>
        </w:tc>
        <w:tc>
          <w:tcPr>
            <w:tcW w:w="403" w:type="dxa"/>
            <w:tcMar>
              <w:top w:w="0" w:type="dxa"/>
              <w:left w:w="75" w:type="dxa"/>
              <w:bottom w:w="0" w:type="dxa"/>
              <w:right w:w="75" w:type="dxa"/>
            </w:tcMar>
            <w:vAlign w:val="center"/>
          </w:tcPr>
          <w:p w14:paraId="1E3F2699" w14:textId="77777777" w:rsidR="00B85ED1" w:rsidRDefault="00B85ED1" w:rsidP="00775F70">
            <w:pPr>
              <w:rPr>
                <w:sz w:val="13"/>
                <w:szCs w:val="13"/>
              </w:rPr>
            </w:pPr>
            <w:r>
              <w:rPr>
                <w:rFonts w:ascii="Helvetica Neue" w:eastAsia="Helvetica Neue" w:hAnsi="Helvetica Neue" w:cs="Helvetica Neue"/>
                <w:color w:val="000000"/>
                <w:sz w:val="13"/>
                <w:szCs w:val="13"/>
              </w:rPr>
              <w:t>181</w:t>
            </w:r>
          </w:p>
        </w:tc>
        <w:tc>
          <w:tcPr>
            <w:tcW w:w="447" w:type="dxa"/>
            <w:tcMar>
              <w:top w:w="0" w:type="dxa"/>
              <w:left w:w="75" w:type="dxa"/>
              <w:bottom w:w="0" w:type="dxa"/>
              <w:right w:w="75" w:type="dxa"/>
            </w:tcMar>
            <w:vAlign w:val="center"/>
          </w:tcPr>
          <w:p w14:paraId="77B88D1A" w14:textId="77777777" w:rsidR="00B85ED1" w:rsidRDefault="00B85ED1" w:rsidP="00775F70">
            <w:pPr>
              <w:rPr>
                <w:sz w:val="13"/>
                <w:szCs w:val="13"/>
              </w:rPr>
            </w:pPr>
            <w:r>
              <w:rPr>
                <w:rFonts w:ascii="Helvetica Neue" w:eastAsia="Helvetica Neue" w:hAnsi="Helvetica Neue" w:cs="Helvetica Neue"/>
                <w:color w:val="000000"/>
                <w:sz w:val="13"/>
                <w:szCs w:val="13"/>
              </w:rPr>
              <w:t>13</w:t>
            </w:r>
          </w:p>
        </w:tc>
        <w:tc>
          <w:tcPr>
            <w:tcW w:w="446" w:type="dxa"/>
            <w:tcMar>
              <w:top w:w="0" w:type="dxa"/>
              <w:left w:w="75" w:type="dxa"/>
              <w:bottom w:w="0" w:type="dxa"/>
              <w:right w:w="75" w:type="dxa"/>
            </w:tcMar>
            <w:vAlign w:val="center"/>
          </w:tcPr>
          <w:p w14:paraId="7E0A1042" w14:textId="77777777" w:rsidR="00B85ED1" w:rsidRDefault="00B85ED1" w:rsidP="00775F70">
            <w:pPr>
              <w:rPr>
                <w:sz w:val="13"/>
                <w:szCs w:val="13"/>
              </w:rPr>
            </w:pPr>
            <w:r>
              <w:rPr>
                <w:rFonts w:ascii="Helvetica Neue" w:eastAsia="Helvetica Neue" w:hAnsi="Helvetica Neue" w:cs="Helvetica Neue"/>
                <w:color w:val="000000"/>
                <w:sz w:val="13"/>
                <w:szCs w:val="13"/>
              </w:rPr>
              <w:t>56</w:t>
            </w:r>
          </w:p>
        </w:tc>
        <w:tc>
          <w:tcPr>
            <w:tcW w:w="396" w:type="dxa"/>
            <w:tcMar>
              <w:top w:w="0" w:type="dxa"/>
              <w:left w:w="75" w:type="dxa"/>
              <w:bottom w:w="0" w:type="dxa"/>
              <w:right w:w="75" w:type="dxa"/>
            </w:tcMar>
            <w:vAlign w:val="center"/>
          </w:tcPr>
          <w:p w14:paraId="631EB0E1"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18" w:type="dxa"/>
            <w:tcMar>
              <w:top w:w="0" w:type="dxa"/>
              <w:left w:w="75" w:type="dxa"/>
              <w:bottom w:w="0" w:type="dxa"/>
              <w:right w:w="75" w:type="dxa"/>
            </w:tcMar>
            <w:vAlign w:val="center"/>
          </w:tcPr>
          <w:p w14:paraId="2B74A026"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32" w:type="dxa"/>
            <w:tcMar>
              <w:top w:w="0" w:type="dxa"/>
              <w:left w:w="75" w:type="dxa"/>
              <w:bottom w:w="0" w:type="dxa"/>
              <w:right w:w="75" w:type="dxa"/>
            </w:tcMar>
            <w:vAlign w:val="center"/>
          </w:tcPr>
          <w:p w14:paraId="3430A7AC"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32" w:type="dxa"/>
            <w:tcMar>
              <w:top w:w="0" w:type="dxa"/>
              <w:left w:w="75" w:type="dxa"/>
              <w:bottom w:w="0" w:type="dxa"/>
              <w:right w:w="75" w:type="dxa"/>
            </w:tcMar>
            <w:vAlign w:val="center"/>
          </w:tcPr>
          <w:p w14:paraId="499D5178"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338" w:type="dxa"/>
            <w:tcMar>
              <w:top w:w="0" w:type="dxa"/>
              <w:left w:w="75" w:type="dxa"/>
              <w:bottom w:w="0" w:type="dxa"/>
              <w:right w:w="75" w:type="dxa"/>
            </w:tcMar>
            <w:vAlign w:val="center"/>
          </w:tcPr>
          <w:p w14:paraId="334B3638"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39" w:type="dxa"/>
            <w:tcMar>
              <w:top w:w="0" w:type="dxa"/>
              <w:left w:w="75" w:type="dxa"/>
              <w:bottom w:w="0" w:type="dxa"/>
              <w:right w:w="75" w:type="dxa"/>
            </w:tcMar>
            <w:vAlign w:val="center"/>
          </w:tcPr>
          <w:p w14:paraId="676BE313" w14:textId="77777777" w:rsidR="00B85ED1" w:rsidRDefault="00B85ED1" w:rsidP="00775F70">
            <w:pPr>
              <w:rPr>
                <w:sz w:val="13"/>
                <w:szCs w:val="13"/>
              </w:rPr>
            </w:pPr>
            <w:r>
              <w:rPr>
                <w:rFonts w:ascii="Helvetica Neue" w:eastAsia="Helvetica Neue" w:hAnsi="Helvetica Neue" w:cs="Helvetica Neue"/>
                <w:color w:val="000000"/>
                <w:sz w:val="13"/>
                <w:szCs w:val="13"/>
              </w:rPr>
              <w:t>271</w:t>
            </w:r>
          </w:p>
        </w:tc>
      </w:tr>
      <w:tr w:rsidR="00B85ED1" w14:paraId="511A7B12" w14:textId="77777777" w:rsidTr="00775F70">
        <w:trPr>
          <w:trHeight w:val="244"/>
          <w:jc w:val="center"/>
        </w:trPr>
        <w:tc>
          <w:tcPr>
            <w:tcW w:w="735" w:type="dxa"/>
            <w:tcBorders>
              <w:right w:val="single" w:sz="4" w:space="0" w:color="000000"/>
            </w:tcBorders>
            <w:tcMar>
              <w:top w:w="0" w:type="dxa"/>
              <w:left w:w="75" w:type="dxa"/>
              <w:bottom w:w="0" w:type="dxa"/>
              <w:right w:w="75" w:type="dxa"/>
            </w:tcMar>
            <w:vAlign w:val="center"/>
          </w:tcPr>
          <w:p w14:paraId="7E722EB7" w14:textId="77777777" w:rsidR="00B85ED1" w:rsidRDefault="00B85ED1" w:rsidP="00775F70">
            <w:pPr>
              <w:rPr>
                <w:sz w:val="13"/>
                <w:szCs w:val="13"/>
              </w:rPr>
            </w:pPr>
            <w:r>
              <w:rPr>
                <w:rFonts w:ascii="Helvetica Neue" w:eastAsia="Helvetica Neue" w:hAnsi="Helvetica Neue" w:cs="Helvetica Neue"/>
                <w:b/>
                <w:color w:val="000000"/>
                <w:sz w:val="13"/>
                <w:szCs w:val="13"/>
              </w:rPr>
              <w:t>2.2.1</w:t>
            </w:r>
          </w:p>
        </w:tc>
        <w:tc>
          <w:tcPr>
            <w:tcW w:w="418" w:type="dxa"/>
            <w:tcBorders>
              <w:left w:val="single" w:sz="4" w:space="0" w:color="000000"/>
            </w:tcBorders>
            <w:tcMar>
              <w:top w:w="0" w:type="dxa"/>
              <w:left w:w="75" w:type="dxa"/>
              <w:bottom w:w="0" w:type="dxa"/>
              <w:right w:w="75" w:type="dxa"/>
            </w:tcMar>
            <w:vAlign w:val="center"/>
          </w:tcPr>
          <w:p w14:paraId="7D77132B"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25" w:type="dxa"/>
            <w:tcMar>
              <w:top w:w="0" w:type="dxa"/>
              <w:left w:w="75" w:type="dxa"/>
              <w:bottom w:w="0" w:type="dxa"/>
              <w:right w:w="75" w:type="dxa"/>
            </w:tcMar>
            <w:vAlign w:val="center"/>
          </w:tcPr>
          <w:p w14:paraId="5C276004"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18" w:type="dxa"/>
            <w:tcMar>
              <w:top w:w="0" w:type="dxa"/>
              <w:left w:w="75" w:type="dxa"/>
              <w:bottom w:w="0" w:type="dxa"/>
              <w:right w:w="75" w:type="dxa"/>
            </w:tcMar>
            <w:vAlign w:val="center"/>
          </w:tcPr>
          <w:p w14:paraId="6D9B5BFB"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18" w:type="dxa"/>
            <w:tcMar>
              <w:top w:w="0" w:type="dxa"/>
              <w:left w:w="75" w:type="dxa"/>
              <w:bottom w:w="0" w:type="dxa"/>
              <w:right w:w="75" w:type="dxa"/>
            </w:tcMar>
            <w:vAlign w:val="center"/>
          </w:tcPr>
          <w:p w14:paraId="7C24A6EA"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32" w:type="dxa"/>
            <w:tcMar>
              <w:top w:w="0" w:type="dxa"/>
              <w:left w:w="75" w:type="dxa"/>
              <w:bottom w:w="0" w:type="dxa"/>
              <w:right w:w="75" w:type="dxa"/>
            </w:tcMar>
            <w:vAlign w:val="center"/>
          </w:tcPr>
          <w:p w14:paraId="25244D3B" w14:textId="77777777" w:rsidR="00B85ED1" w:rsidRDefault="00B85ED1" w:rsidP="00775F70">
            <w:pPr>
              <w:rPr>
                <w:sz w:val="13"/>
                <w:szCs w:val="13"/>
              </w:rPr>
            </w:pPr>
            <w:r>
              <w:rPr>
                <w:rFonts w:ascii="Helvetica Neue" w:eastAsia="Helvetica Neue" w:hAnsi="Helvetica Neue" w:cs="Helvetica Neue"/>
                <w:color w:val="000000"/>
                <w:sz w:val="13"/>
                <w:szCs w:val="13"/>
              </w:rPr>
              <w:t>37</w:t>
            </w:r>
          </w:p>
        </w:tc>
        <w:tc>
          <w:tcPr>
            <w:tcW w:w="432" w:type="dxa"/>
            <w:tcMar>
              <w:top w:w="0" w:type="dxa"/>
              <w:left w:w="75" w:type="dxa"/>
              <w:bottom w:w="0" w:type="dxa"/>
              <w:right w:w="75" w:type="dxa"/>
            </w:tcMar>
            <w:vAlign w:val="center"/>
          </w:tcPr>
          <w:p w14:paraId="7CB38B66" w14:textId="77777777" w:rsidR="00B85ED1" w:rsidRDefault="00B85ED1" w:rsidP="00775F70">
            <w:pPr>
              <w:rPr>
                <w:sz w:val="13"/>
                <w:szCs w:val="13"/>
              </w:rPr>
            </w:pPr>
            <w:r>
              <w:rPr>
                <w:rFonts w:ascii="Helvetica Neue" w:eastAsia="Helvetica Neue" w:hAnsi="Helvetica Neue" w:cs="Helvetica Neue"/>
                <w:color w:val="000000"/>
                <w:sz w:val="13"/>
                <w:szCs w:val="13"/>
              </w:rPr>
              <w:t>4</w:t>
            </w:r>
          </w:p>
        </w:tc>
        <w:tc>
          <w:tcPr>
            <w:tcW w:w="374" w:type="dxa"/>
            <w:tcMar>
              <w:top w:w="0" w:type="dxa"/>
              <w:left w:w="75" w:type="dxa"/>
              <w:bottom w:w="0" w:type="dxa"/>
              <w:right w:w="75" w:type="dxa"/>
            </w:tcMar>
            <w:vAlign w:val="center"/>
          </w:tcPr>
          <w:p w14:paraId="0EF7C663" w14:textId="77777777" w:rsidR="00B85ED1" w:rsidRDefault="00B85ED1" w:rsidP="00775F70">
            <w:pPr>
              <w:rPr>
                <w:sz w:val="13"/>
                <w:szCs w:val="13"/>
              </w:rPr>
            </w:pPr>
            <w:r>
              <w:rPr>
                <w:rFonts w:ascii="Helvetica Neue" w:eastAsia="Helvetica Neue" w:hAnsi="Helvetica Neue" w:cs="Helvetica Neue"/>
                <w:color w:val="000000"/>
                <w:sz w:val="13"/>
                <w:szCs w:val="13"/>
              </w:rPr>
              <w:t>2</w:t>
            </w:r>
          </w:p>
        </w:tc>
        <w:tc>
          <w:tcPr>
            <w:tcW w:w="367" w:type="dxa"/>
            <w:tcMar>
              <w:top w:w="0" w:type="dxa"/>
              <w:left w:w="75" w:type="dxa"/>
              <w:bottom w:w="0" w:type="dxa"/>
              <w:right w:w="75" w:type="dxa"/>
            </w:tcMar>
            <w:vAlign w:val="center"/>
          </w:tcPr>
          <w:p w14:paraId="52828108" w14:textId="77777777" w:rsidR="00B85ED1" w:rsidRDefault="00B85ED1" w:rsidP="00775F70">
            <w:pPr>
              <w:rPr>
                <w:sz w:val="13"/>
                <w:szCs w:val="13"/>
              </w:rPr>
            </w:pPr>
            <w:r>
              <w:rPr>
                <w:rFonts w:ascii="Helvetica Neue" w:eastAsia="Helvetica Neue" w:hAnsi="Helvetica Neue" w:cs="Helvetica Neue"/>
                <w:color w:val="000000"/>
                <w:sz w:val="13"/>
                <w:szCs w:val="13"/>
              </w:rPr>
              <w:t>2</w:t>
            </w:r>
          </w:p>
        </w:tc>
        <w:tc>
          <w:tcPr>
            <w:tcW w:w="403" w:type="dxa"/>
            <w:tcMar>
              <w:top w:w="0" w:type="dxa"/>
              <w:left w:w="75" w:type="dxa"/>
              <w:bottom w:w="0" w:type="dxa"/>
              <w:right w:w="75" w:type="dxa"/>
            </w:tcMar>
            <w:vAlign w:val="center"/>
          </w:tcPr>
          <w:p w14:paraId="739CEB2B"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25" w:type="dxa"/>
            <w:tcMar>
              <w:top w:w="0" w:type="dxa"/>
              <w:left w:w="75" w:type="dxa"/>
              <w:bottom w:w="0" w:type="dxa"/>
              <w:right w:w="75" w:type="dxa"/>
            </w:tcMar>
            <w:vAlign w:val="center"/>
          </w:tcPr>
          <w:p w14:paraId="65F6B399"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10" w:type="dxa"/>
            <w:tcMar>
              <w:top w:w="0" w:type="dxa"/>
              <w:left w:w="75" w:type="dxa"/>
              <w:bottom w:w="0" w:type="dxa"/>
              <w:right w:w="75" w:type="dxa"/>
            </w:tcMar>
            <w:vAlign w:val="center"/>
          </w:tcPr>
          <w:p w14:paraId="4454F2D6"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39" w:type="dxa"/>
            <w:tcMar>
              <w:top w:w="0" w:type="dxa"/>
              <w:left w:w="75" w:type="dxa"/>
              <w:bottom w:w="0" w:type="dxa"/>
              <w:right w:w="75" w:type="dxa"/>
            </w:tcMar>
            <w:vAlign w:val="center"/>
          </w:tcPr>
          <w:p w14:paraId="09F4D80F"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25" w:type="dxa"/>
            <w:tcMar>
              <w:top w:w="0" w:type="dxa"/>
              <w:left w:w="75" w:type="dxa"/>
              <w:bottom w:w="0" w:type="dxa"/>
              <w:right w:w="75" w:type="dxa"/>
            </w:tcMar>
            <w:vAlign w:val="center"/>
          </w:tcPr>
          <w:p w14:paraId="11116289"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18" w:type="dxa"/>
            <w:tcMar>
              <w:top w:w="0" w:type="dxa"/>
              <w:left w:w="75" w:type="dxa"/>
              <w:bottom w:w="0" w:type="dxa"/>
              <w:right w:w="75" w:type="dxa"/>
            </w:tcMar>
            <w:vAlign w:val="center"/>
          </w:tcPr>
          <w:p w14:paraId="62FDE641" w14:textId="77777777" w:rsidR="00B85ED1" w:rsidRDefault="00B85ED1" w:rsidP="00775F70">
            <w:pPr>
              <w:rPr>
                <w:sz w:val="13"/>
                <w:szCs w:val="13"/>
              </w:rPr>
            </w:pPr>
            <w:r>
              <w:rPr>
                <w:rFonts w:ascii="Helvetica Neue" w:eastAsia="Helvetica Neue" w:hAnsi="Helvetica Neue" w:cs="Helvetica Neue"/>
                <w:color w:val="000000"/>
                <w:sz w:val="13"/>
                <w:szCs w:val="13"/>
              </w:rPr>
              <w:t>3</w:t>
            </w:r>
          </w:p>
        </w:tc>
        <w:tc>
          <w:tcPr>
            <w:tcW w:w="403" w:type="dxa"/>
            <w:tcMar>
              <w:top w:w="0" w:type="dxa"/>
              <w:left w:w="75" w:type="dxa"/>
              <w:bottom w:w="0" w:type="dxa"/>
              <w:right w:w="75" w:type="dxa"/>
            </w:tcMar>
            <w:vAlign w:val="center"/>
          </w:tcPr>
          <w:p w14:paraId="41772634" w14:textId="77777777" w:rsidR="00B85ED1" w:rsidRDefault="00B85ED1" w:rsidP="00775F70">
            <w:pPr>
              <w:rPr>
                <w:sz w:val="13"/>
                <w:szCs w:val="13"/>
              </w:rPr>
            </w:pPr>
            <w:r>
              <w:rPr>
                <w:rFonts w:ascii="Helvetica Neue" w:eastAsia="Helvetica Neue" w:hAnsi="Helvetica Neue" w:cs="Helvetica Neue"/>
                <w:color w:val="000000"/>
                <w:sz w:val="13"/>
                <w:szCs w:val="13"/>
              </w:rPr>
              <w:t>224</w:t>
            </w:r>
          </w:p>
        </w:tc>
        <w:tc>
          <w:tcPr>
            <w:tcW w:w="447" w:type="dxa"/>
            <w:tcMar>
              <w:top w:w="0" w:type="dxa"/>
              <w:left w:w="75" w:type="dxa"/>
              <w:bottom w:w="0" w:type="dxa"/>
              <w:right w:w="75" w:type="dxa"/>
            </w:tcMar>
            <w:vAlign w:val="center"/>
          </w:tcPr>
          <w:p w14:paraId="13016386" w14:textId="77777777" w:rsidR="00B85ED1" w:rsidRDefault="00B85ED1" w:rsidP="00775F70">
            <w:pPr>
              <w:rPr>
                <w:sz w:val="13"/>
                <w:szCs w:val="13"/>
              </w:rPr>
            </w:pPr>
            <w:r>
              <w:rPr>
                <w:rFonts w:ascii="Helvetica Neue" w:eastAsia="Helvetica Neue" w:hAnsi="Helvetica Neue" w:cs="Helvetica Neue"/>
                <w:color w:val="000000"/>
                <w:sz w:val="13"/>
                <w:szCs w:val="13"/>
              </w:rPr>
              <w:t>1</w:t>
            </w:r>
          </w:p>
        </w:tc>
        <w:tc>
          <w:tcPr>
            <w:tcW w:w="446" w:type="dxa"/>
            <w:tcMar>
              <w:top w:w="0" w:type="dxa"/>
              <w:left w:w="75" w:type="dxa"/>
              <w:bottom w:w="0" w:type="dxa"/>
              <w:right w:w="75" w:type="dxa"/>
            </w:tcMar>
            <w:vAlign w:val="center"/>
          </w:tcPr>
          <w:p w14:paraId="3753BBDC" w14:textId="77777777" w:rsidR="00B85ED1" w:rsidRDefault="00B85ED1" w:rsidP="00775F70">
            <w:pPr>
              <w:rPr>
                <w:sz w:val="13"/>
                <w:szCs w:val="13"/>
              </w:rPr>
            </w:pPr>
            <w:r>
              <w:rPr>
                <w:rFonts w:ascii="Helvetica Neue" w:eastAsia="Helvetica Neue" w:hAnsi="Helvetica Neue" w:cs="Helvetica Neue"/>
                <w:color w:val="000000"/>
                <w:sz w:val="13"/>
                <w:szCs w:val="13"/>
              </w:rPr>
              <w:t>21</w:t>
            </w:r>
          </w:p>
        </w:tc>
        <w:tc>
          <w:tcPr>
            <w:tcW w:w="396" w:type="dxa"/>
            <w:tcMar>
              <w:top w:w="0" w:type="dxa"/>
              <w:left w:w="75" w:type="dxa"/>
              <w:bottom w:w="0" w:type="dxa"/>
              <w:right w:w="75" w:type="dxa"/>
            </w:tcMar>
            <w:vAlign w:val="center"/>
          </w:tcPr>
          <w:p w14:paraId="225AB8E5"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18" w:type="dxa"/>
            <w:tcMar>
              <w:top w:w="0" w:type="dxa"/>
              <w:left w:w="75" w:type="dxa"/>
              <w:bottom w:w="0" w:type="dxa"/>
              <w:right w:w="75" w:type="dxa"/>
            </w:tcMar>
            <w:vAlign w:val="center"/>
          </w:tcPr>
          <w:p w14:paraId="0D73F818"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32" w:type="dxa"/>
            <w:tcMar>
              <w:top w:w="0" w:type="dxa"/>
              <w:left w:w="75" w:type="dxa"/>
              <w:bottom w:w="0" w:type="dxa"/>
              <w:right w:w="75" w:type="dxa"/>
            </w:tcMar>
            <w:vAlign w:val="center"/>
          </w:tcPr>
          <w:p w14:paraId="35016E76"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32" w:type="dxa"/>
            <w:tcMar>
              <w:top w:w="0" w:type="dxa"/>
              <w:left w:w="75" w:type="dxa"/>
              <w:bottom w:w="0" w:type="dxa"/>
              <w:right w:w="75" w:type="dxa"/>
            </w:tcMar>
            <w:vAlign w:val="center"/>
          </w:tcPr>
          <w:p w14:paraId="12F7721F"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338" w:type="dxa"/>
            <w:tcMar>
              <w:top w:w="0" w:type="dxa"/>
              <w:left w:w="75" w:type="dxa"/>
              <w:bottom w:w="0" w:type="dxa"/>
              <w:right w:w="75" w:type="dxa"/>
            </w:tcMar>
            <w:vAlign w:val="center"/>
          </w:tcPr>
          <w:p w14:paraId="39E1CD27"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39" w:type="dxa"/>
            <w:tcMar>
              <w:top w:w="0" w:type="dxa"/>
              <w:left w:w="75" w:type="dxa"/>
              <w:bottom w:w="0" w:type="dxa"/>
              <w:right w:w="75" w:type="dxa"/>
            </w:tcMar>
            <w:vAlign w:val="center"/>
          </w:tcPr>
          <w:p w14:paraId="26882C5C" w14:textId="77777777" w:rsidR="00B85ED1" w:rsidRDefault="00B85ED1" w:rsidP="00775F70">
            <w:pPr>
              <w:rPr>
                <w:sz w:val="13"/>
                <w:szCs w:val="13"/>
              </w:rPr>
            </w:pPr>
            <w:r>
              <w:rPr>
                <w:rFonts w:ascii="Helvetica Neue" w:eastAsia="Helvetica Neue" w:hAnsi="Helvetica Neue" w:cs="Helvetica Neue"/>
                <w:color w:val="000000"/>
                <w:sz w:val="13"/>
                <w:szCs w:val="13"/>
              </w:rPr>
              <w:t>26</w:t>
            </w:r>
          </w:p>
        </w:tc>
      </w:tr>
      <w:tr w:rsidR="00B85ED1" w14:paraId="555A865B" w14:textId="77777777" w:rsidTr="00775F70">
        <w:trPr>
          <w:trHeight w:val="224"/>
          <w:jc w:val="center"/>
        </w:trPr>
        <w:tc>
          <w:tcPr>
            <w:tcW w:w="735" w:type="dxa"/>
            <w:tcBorders>
              <w:right w:val="single" w:sz="4" w:space="0" w:color="000000"/>
            </w:tcBorders>
            <w:tcMar>
              <w:top w:w="0" w:type="dxa"/>
              <w:left w:w="75" w:type="dxa"/>
              <w:bottom w:w="0" w:type="dxa"/>
              <w:right w:w="75" w:type="dxa"/>
            </w:tcMar>
            <w:vAlign w:val="center"/>
          </w:tcPr>
          <w:p w14:paraId="7FF03D79" w14:textId="77777777" w:rsidR="00B85ED1" w:rsidRDefault="00B85ED1" w:rsidP="00775F70">
            <w:pPr>
              <w:rPr>
                <w:sz w:val="13"/>
                <w:szCs w:val="13"/>
              </w:rPr>
            </w:pPr>
            <w:r>
              <w:rPr>
                <w:rFonts w:ascii="Helvetica Neue" w:eastAsia="Helvetica Neue" w:hAnsi="Helvetica Neue" w:cs="Helvetica Neue"/>
                <w:b/>
                <w:color w:val="000000"/>
                <w:sz w:val="13"/>
                <w:szCs w:val="13"/>
              </w:rPr>
              <w:t>2.2.10</w:t>
            </w:r>
          </w:p>
        </w:tc>
        <w:tc>
          <w:tcPr>
            <w:tcW w:w="418" w:type="dxa"/>
            <w:tcBorders>
              <w:left w:val="single" w:sz="4" w:space="0" w:color="000000"/>
            </w:tcBorders>
            <w:tcMar>
              <w:top w:w="0" w:type="dxa"/>
              <w:left w:w="75" w:type="dxa"/>
              <w:bottom w:w="0" w:type="dxa"/>
              <w:right w:w="75" w:type="dxa"/>
            </w:tcMar>
            <w:vAlign w:val="center"/>
          </w:tcPr>
          <w:p w14:paraId="3E73464A"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25" w:type="dxa"/>
            <w:tcMar>
              <w:top w:w="0" w:type="dxa"/>
              <w:left w:w="75" w:type="dxa"/>
              <w:bottom w:w="0" w:type="dxa"/>
              <w:right w:w="75" w:type="dxa"/>
            </w:tcMar>
            <w:vAlign w:val="center"/>
          </w:tcPr>
          <w:p w14:paraId="675C5E1F"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18" w:type="dxa"/>
            <w:tcMar>
              <w:top w:w="0" w:type="dxa"/>
              <w:left w:w="75" w:type="dxa"/>
              <w:bottom w:w="0" w:type="dxa"/>
              <w:right w:w="75" w:type="dxa"/>
            </w:tcMar>
            <w:vAlign w:val="center"/>
          </w:tcPr>
          <w:p w14:paraId="5D93B1E9"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18" w:type="dxa"/>
            <w:tcMar>
              <w:top w:w="0" w:type="dxa"/>
              <w:left w:w="75" w:type="dxa"/>
              <w:bottom w:w="0" w:type="dxa"/>
              <w:right w:w="75" w:type="dxa"/>
            </w:tcMar>
            <w:vAlign w:val="center"/>
          </w:tcPr>
          <w:p w14:paraId="061D3202"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32" w:type="dxa"/>
            <w:tcMar>
              <w:top w:w="0" w:type="dxa"/>
              <w:left w:w="75" w:type="dxa"/>
              <w:bottom w:w="0" w:type="dxa"/>
              <w:right w:w="75" w:type="dxa"/>
            </w:tcMar>
            <w:vAlign w:val="center"/>
          </w:tcPr>
          <w:p w14:paraId="29141B98" w14:textId="77777777" w:rsidR="00B85ED1" w:rsidRDefault="00B85ED1" w:rsidP="00775F70">
            <w:pPr>
              <w:rPr>
                <w:sz w:val="13"/>
                <w:szCs w:val="13"/>
              </w:rPr>
            </w:pPr>
            <w:r>
              <w:rPr>
                <w:rFonts w:ascii="Helvetica Neue" w:eastAsia="Helvetica Neue" w:hAnsi="Helvetica Neue" w:cs="Helvetica Neue"/>
                <w:color w:val="000000"/>
                <w:sz w:val="13"/>
                <w:szCs w:val="13"/>
              </w:rPr>
              <w:t>1</w:t>
            </w:r>
          </w:p>
        </w:tc>
        <w:tc>
          <w:tcPr>
            <w:tcW w:w="432" w:type="dxa"/>
            <w:tcMar>
              <w:top w:w="0" w:type="dxa"/>
              <w:left w:w="75" w:type="dxa"/>
              <w:bottom w:w="0" w:type="dxa"/>
              <w:right w:w="75" w:type="dxa"/>
            </w:tcMar>
            <w:vAlign w:val="center"/>
          </w:tcPr>
          <w:p w14:paraId="037357C9" w14:textId="77777777" w:rsidR="00B85ED1" w:rsidRDefault="00B85ED1" w:rsidP="00775F70">
            <w:pPr>
              <w:rPr>
                <w:sz w:val="13"/>
                <w:szCs w:val="13"/>
              </w:rPr>
            </w:pPr>
            <w:r>
              <w:rPr>
                <w:rFonts w:ascii="Helvetica Neue" w:eastAsia="Helvetica Neue" w:hAnsi="Helvetica Neue" w:cs="Helvetica Neue"/>
                <w:color w:val="000000"/>
                <w:sz w:val="13"/>
                <w:szCs w:val="13"/>
              </w:rPr>
              <w:t>117</w:t>
            </w:r>
          </w:p>
        </w:tc>
        <w:tc>
          <w:tcPr>
            <w:tcW w:w="374" w:type="dxa"/>
            <w:tcMar>
              <w:top w:w="0" w:type="dxa"/>
              <w:left w:w="75" w:type="dxa"/>
              <w:bottom w:w="0" w:type="dxa"/>
              <w:right w:w="75" w:type="dxa"/>
            </w:tcMar>
            <w:vAlign w:val="center"/>
          </w:tcPr>
          <w:p w14:paraId="7AFB6B05" w14:textId="77777777" w:rsidR="00B85ED1" w:rsidRDefault="00B85ED1" w:rsidP="00775F70">
            <w:pPr>
              <w:rPr>
                <w:sz w:val="13"/>
                <w:szCs w:val="13"/>
              </w:rPr>
            </w:pPr>
            <w:r>
              <w:rPr>
                <w:rFonts w:ascii="Helvetica Neue" w:eastAsia="Helvetica Neue" w:hAnsi="Helvetica Neue" w:cs="Helvetica Neue"/>
                <w:color w:val="000000"/>
                <w:sz w:val="13"/>
                <w:szCs w:val="13"/>
              </w:rPr>
              <w:t>1</w:t>
            </w:r>
          </w:p>
        </w:tc>
        <w:tc>
          <w:tcPr>
            <w:tcW w:w="367" w:type="dxa"/>
            <w:tcMar>
              <w:top w:w="0" w:type="dxa"/>
              <w:left w:w="75" w:type="dxa"/>
              <w:bottom w:w="0" w:type="dxa"/>
              <w:right w:w="75" w:type="dxa"/>
            </w:tcMar>
            <w:vAlign w:val="center"/>
          </w:tcPr>
          <w:p w14:paraId="1A459714" w14:textId="77777777" w:rsidR="00B85ED1" w:rsidRDefault="00B85ED1" w:rsidP="00775F70">
            <w:pPr>
              <w:rPr>
                <w:sz w:val="13"/>
                <w:szCs w:val="13"/>
              </w:rPr>
            </w:pPr>
            <w:r>
              <w:rPr>
                <w:rFonts w:ascii="Helvetica Neue" w:eastAsia="Helvetica Neue" w:hAnsi="Helvetica Neue" w:cs="Helvetica Neue"/>
                <w:color w:val="000000"/>
                <w:sz w:val="13"/>
                <w:szCs w:val="13"/>
              </w:rPr>
              <w:t>84</w:t>
            </w:r>
          </w:p>
        </w:tc>
        <w:tc>
          <w:tcPr>
            <w:tcW w:w="403" w:type="dxa"/>
            <w:tcMar>
              <w:top w:w="0" w:type="dxa"/>
              <w:left w:w="75" w:type="dxa"/>
              <w:bottom w:w="0" w:type="dxa"/>
              <w:right w:w="75" w:type="dxa"/>
            </w:tcMar>
            <w:vAlign w:val="center"/>
          </w:tcPr>
          <w:p w14:paraId="7AC1A245"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25" w:type="dxa"/>
            <w:tcMar>
              <w:top w:w="0" w:type="dxa"/>
              <w:left w:w="75" w:type="dxa"/>
              <w:bottom w:w="0" w:type="dxa"/>
              <w:right w:w="75" w:type="dxa"/>
            </w:tcMar>
            <w:vAlign w:val="center"/>
          </w:tcPr>
          <w:p w14:paraId="717B2042" w14:textId="77777777" w:rsidR="00B85ED1" w:rsidRDefault="00B85ED1" w:rsidP="00775F70">
            <w:pPr>
              <w:rPr>
                <w:sz w:val="13"/>
                <w:szCs w:val="13"/>
              </w:rPr>
            </w:pPr>
            <w:r>
              <w:rPr>
                <w:rFonts w:ascii="Helvetica Neue" w:eastAsia="Helvetica Neue" w:hAnsi="Helvetica Neue" w:cs="Helvetica Neue"/>
                <w:color w:val="000000"/>
                <w:sz w:val="13"/>
                <w:szCs w:val="13"/>
              </w:rPr>
              <w:t>16</w:t>
            </w:r>
          </w:p>
        </w:tc>
        <w:tc>
          <w:tcPr>
            <w:tcW w:w="410" w:type="dxa"/>
            <w:tcMar>
              <w:top w:w="0" w:type="dxa"/>
              <w:left w:w="75" w:type="dxa"/>
              <w:bottom w:w="0" w:type="dxa"/>
              <w:right w:w="75" w:type="dxa"/>
            </w:tcMar>
            <w:vAlign w:val="center"/>
          </w:tcPr>
          <w:p w14:paraId="1B917319"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39" w:type="dxa"/>
            <w:tcMar>
              <w:top w:w="0" w:type="dxa"/>
              <w:left w:w="75" w:type="dxa"/>
              <w:bottom w:w="0" w:type="dxa"/>
              <w:right w:w="75" w:type="dxa"/>
            </w:tcMar>
            <w:vAlign w:val="center"/>
          </w:tcPr>
          <w:p w14:paraId="35F947F2"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25" w:type="dxa"/>
            <w:tcMar>
              <w:top w:w="0" w:type="dxa"/>
              <w:left w:w="75" w:type="dxa"/>
              <w:bottom w:w="0" w:type="dxa"/>
              <w:right w:w="75" w:type="dxa"/>
            </w:tcMar>
            <w:vAlign w:val="center"/>
          </w:tcPr>
          <w:p w14:paraId="3749DBCB" w14:textId="77777777" w:rsidR="00B85ED1" w:rsidRDefault="00B85ED1" w:rsidP="00775F70">
            <w:pPr>
              <w:rPr>
                <w:sz w:val="13"/>
                <w:szCs w:val="13"/>
              </w:rPr>
            </w:pPr>
            <w:r>
              <w:rPr>
                <w:rFonts w:ascii="Helvetica Neue" w:eastAsia="Helvetica Neue" w:hAnsi="Helvetica Neue" w:cs="Helvetica Neue"/>
                <w:color w:val="000000"/>
                <w:sz w:val="13"/>
                <w:szCs w:val="13"/>
              </w:rPr>
              <w:t>3</w:t>
            </w:r>
          </w:p>
        </w:tc>
        <w:tc>
          <w:tcPr>
            <w:tcW w:w="418" w:type="dxa"/>
            <w:tcMar>
              <w:top w:w="0" w:type="dxa"/>
              <w:left w:w="75" w:type="dxa"/>
              <w:bottom w:w="0" w:type="dxa"/>
              <w:right w:w="75" w:type="dxa"/>
            </w:tcMar>
            <w:vAlign w:val="center"/>
          </w:tcPr>
          <w:p w14:paraId="2781BC29"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03" w:type="dxa"/>
            <w:tcMar>
              <w:top w:w="0" w:type="dxa"/>
              <w:left w:w="75" w:type="dxa"/>
              <w:bottom w:w="0" w:type="dxa"/>
              <w:right w:w="75" w:type="dxa"/>
            </w:tcMar>
            <w:vAlign w:val="center"/>
          </w:tcPr>
          <w:p w14:paraId="371C3A53"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47" w:type="dxa"/>
            <w:tcMar>
              <w:top w:w="0" w:type="dxa"/>
              <w:left w:w="75" w:type="dxa"/>
              <w:bottom w:w="0" w:type="dxa"/>
              <w:right w:w="75" w:type="dxa"/>
            </w:tcMar>
            <w:vAlign w:val="center"/>
          </w:tcPr>
          <w:p w14:paraId="50F65C4A" w14:textId="77777777" w:rsidR="00B85ED1" w:rsidRDefault="00B85ED1" w:rsidP="00775F70">
            <w:pPr>
              <w:rPr>
                <w:sz w:val="13"/>
                <w:szCs w:val="13"/>
              </w:rPr>
            </w:pPr>
            <w:r>
              <w:rPr>
                <w:rFonts w:ascii="Helvetica Neue" w:eastAsia="Helvetica Neue" w:hAnsi="Helvetica Neue" w:cs="Helvetica Neue"/>
                <w:color w:val="000000"/>
                <w:sz w:val="13"/>
                <w:szCs w:val="13"/>
              </w:rPr>
              <w:t>70</w:t>
            </w:r>
          </w:p>
        </w:tc>
        <w:tc>
          <w:tcPr>
            <w:tcW w:w="446" w:type="dxa"/>
            <w:tcMar>
              <w:top w:w="0" w:type="dxa"/>
              <w:left w:w="75" w:type="dxa"/>
              <w:bottom w:w="0" w:type="dxa"/>
              <w:right w:w="75" w:type="dxa"/>
            </w:tcMar>
            <w:vAlign w:val="center"/>
          </w:tcPr>
          <w:p w14:paraId="163F706E"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396" w:type="dxa"/>
            <w:tcMar>
              <w:top w:w="0" w:type="dxa"/>
              <w:left w:w="75" w:type="dxa"/>
              <w:bottom w:w="0" w:type="dxa"/>
              <w:right w:w="75" w:type="dxa"/>
            </w:tcMar>
            <w:vAlign w:val="center"/>
          </w:tcPr>
          <w:p w14:paraId="1AC8F4DE" w14:textId="77777777" w:rsidR="00B85ED1" w:rsidRDefault="00B85ED1" w:rsidP="00775F70">
            <w:pPr>
              <w:rPr>
                <w:sz w:val="13"/>
                <w:szCs w:val="13"/>
              </w:rPr>
            </w:pPr>
            <w:r>
              <w:rPr>
                <w:rFonts w:ascii="Helvetica Neue" w:eastAsia="Helvetica Neue" w:hAnsi="Helvetica Neue" w:cs="Helvetica Neue"/>
                <w:color w:val="000000"/>
                <w:sz w:val="13"/>
                <w:szCs w:val="13"/>
              </w:rPr>
              <w:t>5</w:t>
            </w:r>
          </w:p>
        </w:tc>
        <w:tc>
          <w:tcPr>
            <w:tcW w:w="418" w:type="dxa"/>
            <w:tcMar>
              <w:top w:w="0" w:type="dxa"/>
              <w:left w:w="75" w:type="dxa"/>
              <w:bottom w:w="0" w:type="dxa"/>
              <w:right w:w="75" w:type="dxa"/>
            </w:tcMar>
            <w:vAlign w:val="center"/>
          </w:tcPr>
          <w:p w14:paraId="2A66B860"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32" w:type="dxa"/>
            <w:tcMar>
              <w:top w:w="0" w:type="dxa"/>
              <w:left w:w="75" w:type="dxa"/>
              <w:bottom w:w="0" w:type="dxa"/>
              <w:right w:w="75" w:type="dxa"/>
            </w:tcMar>
            <w:vAlign w:val="center"/>
          </w:tcPr>
          <w:p w14:paraId="41BBF88B" w14:textId="77777777" w:rsidR="00B85ED1" w:rsidRDefault="00B85ED1" w:rsidP="00775F70">
            <w:pPr>
              <w:rPr>
                <w:sz w:val="13"/>
                <w:szCs w:val="13"/>
              </w:rPr>
            </w:pPr>
            <w:r>
              <w:rPr>
                <w:rFonts w:ascii="Helvetica Neue" w:eastAsia="Helvetica Neue" w:hAnsi="Helvetica Neue" w:cs="Helvetica Neue"/>
                <w:color w:val="000000"/>
                <w:sz w:val="13"/>
                <w:szCs w:val="13"/>
              </w:rPr>
              <w:t>75</w:t>
            </w:r>
          </w:p>
        </w:tc>
        <w:tc>
          <w:tcPr>
            <w:tcW w:w="432" w:type="dxa"/>
            <w:tcMar>
              <w:top w:w="0" w:type="dxa"/>
              <w:left w:w="75" w:type="dxa"/>
              <w:bottom w:w="0" w:type="dxa"/>
              <w:right w:w="75" w:type="dxa"/>
            </w:tcMar>
            <w:vAlign w:val="center"/>
          </w:tcPr>
          <w:p w14:paraId="633AB2C7" w14:textId="77777777" w:rsidR="00B85ED1" w:rsidRDefault="00B85ED1" w:rsidP="00775F70">
            <w:pPr>
              <w:rPr>
                <w:sz w:val="13"/>
                <w:szCs w:val="13"/>
              </w:rPr>
            </w:pPr>
            <w:r>
              <w:rPr>
                <w:rFonts w:ascii="Helvetica Neue" w:eastAsia="Helvetica Neue" w:hAnsi="Helvetica Neue" w:cs="Helvetica Neue"/>
                <w:color w:val="000000"/>
                <w:sz w:val="13"/>
                <w:szCs w:val="13"/>
              </w:rPr>
              <w:t>9</w:t>
            </w:r>
          </w:p>
        </w:tc>
        <w:tc>
          <w:tcPr>
            <w:tcW w:w="338" w:type="dxa"/>
            <w:tcMar>
              <w:top w:w="0" w:type="dxa"/>
              <w:left w:w="75" w:type="dxa"/>
              <w:bottom w:w="0" w:type="dxa"/>
              <w:right w:w="75" w:type="dxa"/>
            </w:tcMar>
            <w:vAlign w:val="center"/>
          </w:tcPr>
          <w:p w14:paraId="5DE964AB" w14:textId="77777777" w:rsidR="00B85ED1" w:rsidRDefault="00B85ED1" w:rsidP="00775F70">
            <w:pPr>
              <w:rPr>
                <w:sz w:val="13"/>
                <w:szCs w:val="13"/>
              </w:rPr>
            </w:pPr>
            <w:r>
              <w:rPr>
                <w:rFonts w:ascii="Helvetica Neue" w:eastAsia="Helvetica Neue" w:hAnsi="Helvetica Neue" w:cs="Helvetica Neue"/>
                <w:color w:val="000000"/>
                <w:sz w:val="13"/>
                <w:szCs w:val="13"/>
              </w:rPr>
              <w:t>1</w:t>
            </w:r>
          </w:p>
        </w:tc>
        <w:tc>
          <w:tcPr>
            <w:tcW w:w="439" w:type="dxa"/>
            <w:tcMar>
              <w:top w:w="0" w:type="dxa"/>
              <w:left w:w="75" w:type="dxa"/>
              <w:bottom w:w="0" w:type="dxa"/>
              <w:right w:w="75" w:type="dxa"/>
            </w:tcMar>
            <w:vAlign w:val="center"/>
          </w:tcPr>
          <w:p w14:paraId="5DC7CEEF"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r>
      <w:tr w:rsidR="00B85ED1" w14:paraId="65226375" w14:textId="77777777" w:rsidTr="00775F70">
        <w:trPr>
          <w:trHeight w:val="224"/>
          <w:jc w:val="center"/>
        </w:trPr>
        <w:tc>
          <w:tcPr>
            <w:tcW w:w="735" w:type="dxa"/>
            <w:tcBorders>
              <w:right w:val="single" w:sz="4" w:space="0" w:color="000000"/>
            </w:tcBorders>
            <w:tcMar>
              <w:top w:w="0" w:type="dxa"/>
              <w:left w:w="75" w:type="dxa"/>
              <w:bottom w:w="0" w:type="dxa"/>
              <w:right w:w="75" w:type="dxa"/>
            </w:tcMar>
            <w:vAlign w:val="center"/>
          </w:tcPr>
          <w:p w14:paraId="0CE1419B" w14:textId="77777777" w:rsidR="00B85ED1" w:rsidRDefault="00B85ED1" w:rsidP="00775F70">
            <w:pPr>
              <w:rPr>
                <w:sz w:val="13"/>
                <w:szCs w:val="13"/>
              </w:rPr>
            </w:pPr>
            <w:r>
              <w:rPr>
                <w:rFonts w:ascii="Helvetica Neue" w:eastAsia="Helvetica Neue" w:hAnsi="Helvetica Neue" w:cs="Helvetica Neue"/>
                <w:b/>
                <w:color w:val="000000"/>
                <w:sz w:val="13"/>
                <w:szCs w:val="13"/>
              </w:rPr>
              <w:t>2.2.2</w:t>
            </w:r>
          </w:p>
        </w:tc>
        <w:tc>
          <w:tcPr>
            <w:tcW w:w="418" w:type="dxa"/>
            <w:tcBorders>
              <w:left w:val="single" w:sz="4" w:space="0" w:color="000000"/>
            </w:tcBorders>
            <w:tcMar>
              <w:top w:w="0" w:type="dxa"/>
              <w:left w:w="75" w:type="dxa"/>
              <w:bottom w:w="0" w:type="dxa"/>
              <w:right w:w="75" w:type="dxa"/>
            </w:tcMar>
            <w:vAlign w:val="center"/>
          </w:tcPr>
          <w:p w14:paraId="389E840B"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25" w:type="dxa"/>
            <w:tcMar>
              <w:top w:w="0" w:type="dxa"/>
              <w:left w:w="75" w:type="dxa"/>
              <w:bottom w:w="0" w:type="dxa"/>
              <w:right w:w="75" w:type="dxa"/>
            </w:tcMar>
            <w:vAlign w:val="center"/>
          </w:tcPr>
          <w:p w14:paraId="343C5E55"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18" w:type="dxa"/>
            <w:tcMar>
              <w:top w:w="0" w:type="dxa"/>
              <w:left w:w="75" w:type="dxa"/>
              <w:bottom w:w="0" w:type="dxa"/>
              <w:right w:w="75" w:type="dxa"/>
            </w:tcMar>
            <w:vAlign w:val="center"/>
          </w:tcPr>
          <w:p w14:paraId="0AFBAF89"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18" w:type="dxa"/>
            <w:tcMar>
              <w:top w:w="0" w:type="dxa"/>
              <w:left w:w="75" w:type="dxa"/>
              <w:bottom w:w="0" w:type="dxa"/>
              <w:right w:w="75" w:type="dxa"/>
            </w:tcMar>
            <w:vAlign w:val="center"/>
          </w:tcPr>
          <w:p w14:paraId="7489C746"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32" w:type="dxa"/>
            <w:tcMar>
              <w:top w:w="0" w:type="dxa"/>
              <w:left w:w="75" w:type="dxa"/>
              <w:bottom w:w="0" w:type="dxa"/>
              <w:right w:w="75" w:type="dxa"/>
            </w:tcMar>
            <w:vAlign w:val="center"/>
          </w:tcPr>
          <w:p w14:paraId="64AEC495" w14:textId="77777777" w:rsidR="00B85ED1" w:rsidRDefault="00B85ED1" w:rsidP="00775F70">
            <w:pPr>
              <w:rPr>
                <w:sz w:val="13"/>
                <w:szCs w:val="13"/>
              </w:rPr>
            </w:pPr>
            <w:r>
              <w:rPr>
                <w:rFonts w:ascii="Helvetica Neue" w:eastAsia="Helvetica Neue" w:hAnsi="Helvetica Neue" w:cs="Helvetica Neue"/>
                <w:color w:val="000000"/>
                <w:sz w:val="13"/>
                <w:szCs w:val="13"/>
              </w:rPr>
              <w:t>32</w:t>
            </w:r>
          </w:p>
        </w:tc>
        <w:tc>
          <w:tcPr>
            <w:tcW w:w="432" w:type="dxa"/>
            <w:tcMar>
              <w:top w:w="0" w:type="dxa"/>
              <w:left w:w="75" w:type="dxa"/>
              <w:bottom w:w="0" w:type="dxa"/>
              <w:right w:w="75" w:type="dxa"/>
            </w:tcMar>
            <w:vAlign w:val="center"/>
          </w:tcPr>
          <w:p w14:paraId="1FB88796" w14:textId="77777777" w:rsidR="00B85ED1" w:rsidRDefault="00B85ED1" w:rsidP="00775F70">
            <w:pPr>
              <w:rPr>
                <w:sz w:val="13"/>
                <w:szCs w:val="13"/>
              </w:rPr>
            </w:pPr>
            <w:r>
              <w:rPr>
                <w:rFonts w:ascii="Helvetica Neue" w:eastAsia="Helvetica Neue" w:hAnsi="Helvetica Neue" w:cs="Helvetica Neue"/>
                <w:color w:val="000000"/>
                <w:sz w:val="13"/>
                <w:szCs w:val="13"/>
              </w:rPr>
              <w:t>8</w:t>
            </w:r>
          </w:p>
        </w:tc>
        <w:tc>
          <w:tcPr>
            <w:tcW w:w="374" w:type="dxa"/>
            <w:tcMar>
              <w:top w:w="0" w:type="dxa"/>
              <w:left w:w="75" w:type="dxa"/>
              <w:bottom w:w="0" w:type="dxa"/>
              <w:right w:w="75" w:type="dxa"/>
            </w:tcMar>
            <w:vAlign w:val="center"/>
          </w:tcPr>
          <w:p w14:paraId="053637D9" w14:textId="77777777" w:rsidR="00B85ED1" w:rsidRDefault="00B85ED1" w:rsidP="00775F70">
            <w:pPr>
              <w:rPr>
                <w:sz w:val="13"/>
                <w:szCs w:val="13"/>
              </w:rPr>
            </w:pPr>
            <w:r>
              <w:rPr>
                <w:rFonts w:ascii="Helvetica Neue" w:eastAsia="Helvetica Neue" w:hAnsi="Helvetica Neue" w:cs="Helvetica Neue"/>
                <w:color w:val="000000"/>
                <w:sz w:val="13"/>
                <w:szCs w:val="13"/>
              </w:rPr>
              <w:t>5</w:t>
            </w:r>
          </w:p>
        </w:tc>
        <w:tc>
          <w:tcPr>
            <w:tcW w:w="367" w:type="dxa"/>
            <w:tcMar>
              <w:top w:w="0" w:type="dxa"/>
              <w:left w:w="75" w:type="dxa"/>
              <w:bottom w:w="0" w:type="dxa"/>
              <w:right w:w="75" w:type="dxa"/>
            </w:tcMar>
            <w:vAlign w:val="center"/>
          </w:tcPr>
          <w:p w14:paraId="0C0935B5" w14:textId="77777777" w:rsidR="00B85ED1" w:rsidRDefault="00B85ED1" w:rsidP="00775F70">
            <w:pPr>
              <w:rPr>
                <w:sz w:val="13"/>
                <w:szCs w:val="13"/>
              </w:rPr>
            </w:pPr>
            <w:r>
              <w:rPr>
                <w:rFonts w:ascii="Helvetica Neue" w:eastAsia="Helvetica Neue" w:hAnsi="Helvetica Neue" w:cs="Helvetica Neue"/>
                <w:color w:val="000000"/>
                <w:sz w:val="13"/>
                <w:szCs w:val="13"/>
              </w:rPr>
              <w:t>11</w:t>
            </w:r>
          </w:p>
        </w:tc>
        <w:tc>
          <w:tcPr>
            <w:tcW w:w="403" w:type="dxa"/>
            <w:tcMar>
              <w:top w:w="0" w:type="dxa"/>
              <w:left w:w="75" w:type="dxa"/>
              <w:bottom w:w="0" w:type="dxa"/>
              <w:right w:w="75" w:type="dxa"/>
            </w:tcMar>
            <w:vAlign w:val="center"/>
          </w:tcPr>
          <w:p w14:paraId="585E2B3B"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25" w:type="dxa"/>
            <w:tcMar>
              <w:top w:w="0" w:type="dxa"/>
              <w:left w:w="75" w:type="dxa"/>
              <w:bottom w:w="0" w:type="dxa"/>
              <w:right w:w="75" w:type="dxa"/>
            </w:tcMar>
            <w:vAlign w:val="center"/>
          </w:tcPr>
          <w:p w14:paraId="2FAD6567" w14:textId="77777777" w:rsidR="00B85ED1" w:rsidRDefault="00B85ED1" w:rsidP="00775F70">
            <w:pPr>
              <w:rPr>
                <w:sz w:val="13"/>
                <w:szCs w:val="13"/>
              </w:rPr>
            </w:pPr>
            <w:r>
              <w:rPr>
                <w:rFonts w:ascii="Helvetica Neue" w:eastAsia="Helvetica Neue" w:hAnsi="Helvetica Neue" w:cs="Helvetica Neue"/>
                <w:color w:val="000000"/>
                <w:sz w:val="13"/>
                <w:szCs w:val="13"/>
              </w:rPr>
              <w:t>1</w:t>
            </w:r>
          </w:p>
        </w:tc>
        <w:tc>
          <w:tcPr>
            <w:tcW w:w="410" w:type="dxa"/>
            <w:tcMar>
              <w:top w:w="0" w:type="dxa"/>
              <w:left w:w="75" w:type="dxa"/>
              <w:bottom w:w="0" w:type="dxa"/>
              <w:right w:w="75" w:type="dxa"/>
            </w:tcMar>
            <w:vAlign w:val="center"/>
          </w:tcPr>
          <w:p w14:paraId="2A17FAA2"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39" w:type="dxa"/>
            <w:tcMar>
              <w:top w:w="0" w:type="dxa"/>
              <w:left w:w="75" w:type="dxa"/>
              <w:bottom w:w="0" w:type="dxa"/>
              <w:right w:w="75" w:type="dxa"/>
            </w:tcMar>
            <w:vAlign w:val="center"/>
          </w:tcPr>
          <w:p w14:paraId="74F6E700"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25" w:type="dxa"/>
            <w:tcMar>
              <w:top w:w="0" w:type="dxa"/>
              <w:left w:w="75" w:type="dxa"/>
              <w:bottom w:w="0" w:type="dxa"/>
              <w:right w:w="75" w:type="dxa"/>
            </w:tcMar>
            <w:vAlign w:val="center"/>
          </w:tcPr>
          <w:p w14:paraId="3F08D626" w14:textId="77777777" w:rsidR="00B85ED1" w:rsidRDefault="00B85ED1" w:rsidP="00775F70">
            <w:pPr>
              <w:rPr>
                <w:sz w:val="13"/>
                <w:szCs w:val="13"/>
              </w:rPr>
            </w:pPr>
            <w:r>
              <w:rPr>
                <w:rFonts w:ascii="Helvetica Neue" w:eastAsia="Helvetica Neue" w:hAnsi="Helvetica Neue" w:cs="Helvetica Neue"/>
                <w:color w:val="000000"/>
                <w:sz w:val="13"/>
                <w:szCs w:val="13"/>
              </w:rPr>
              <w:t>1</w:t>
            </w:r>
          </w:p>
        </w:tc>
        <w:tc>
          <w:tcPr>
            <w:tcW w:w="418" w:type="dxa"/>
            <w:tcMar>
              <w:top w:w="0" w:type="dxa"/>
              <w:left w:w="75" w:type="dxa"/>
              <w:bottom w:w="0" w:type="dxa"/>
              <w:right w:w="75" w:type="dxa"/>
            </w:tcMar>
            <w:vAlign w:val="center"/>
          </w:tcPr>
          <w:p w14:paraId="510C400D"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03" w:type="dxa"/>
            <w:tcMar>
              <w:top w:w="0" w:type="dxa"/>
              <w:left w:w="75" w:type="dxa"/>
              <w:bottom w:w="0" w:type="dxa"/>
              <w:right w:w="75" w:type="dxa"/>
            </w:tcMar>
            <w:vAlign w:val="center"/>
          </w:tcPr>
          <w:p w14:paraId="5E02212A"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47" w:type="dxa"/>
            <w:tcMar>
              <w:top w:w="0" w:type="dxa"/>
              <w:left w:w="75" w:type="dxa"/>
              <w:bottom w:w="0" w:type="dxa"/>
              <w:right w:w="75" w:type="dxa"/>
            </w:tcMar>
            <w:vAlign w:val="center"/>
          </w:tcPr>
          <w:p w14:paraId="12BF3E6C" w14:textId="77777777" w:rsidR="00B85ED1" w:rsidRDefault="00B85ED1" w:rsidP="00775F70">
            <w:pPr>
              <w:rPr>
                <w:sz w:val="13"/>
                <w:szCs w:val="13"/>
              </w:rPr>
            </w:pPr>
            <w:r>
              <w:rPr>
                <w:rFonts w:ascii="Helvetica Neue" w:eastAsia="Helvetica Neue" w:hAnsi="Helvetica Neue" w:cs="Helvetica Neue"/>
                <w:color w:val="000000"/>
                <w:sz w:val="13"/>
                <w:szCs w:val="13"/>
              </w:rPr>
              <w:t>1</w:t>
            </w:r>
          </w:p>
        </w:tc>
        <w:tc>
          <w:tcPr>
            <w:tcW w:w="446" w:type="dxa"/>
            <w:tcMar>
              <w:top w:w="0" w:type="dxa"/>
              <w:left w:w="75" w:type="dxa"/>
              <w:bottom w:w="0" w:type="dxa"/>
              <w:right w:w="75" w:type="dxa"/>
            </w:tcMar>
            <w:vAlign w:val="center"/>
          </w:tcPr>
          <w:p w14:paraId="4DCA79DE" w14:textId="77777777" w:rsidR="00B85ED1" w:rsidRDefault="00B85ED1" w:rsidP="00775F70">
            <w:pPr>
              <w:rPr>
                <w:sz w:val="13"/>
                <w:szCs w:val="13"/>
              </w:rPr>
            </w:pPr>
            <w:r>
              <w:rPr>
                <w:rFonts w:ascii="Helvetica Neue" w:eastAsia="Helvetica Neue" w:hAnsi="Helvetica Neue" w:cs="Helvetica Neue"/>
                <w:color w:val="000000"/>
                <w:sz w:val="13"/>
                <w:szCs w:val="13"/>
              </w:rPr>
              <w:t>5</w:t>
            </w:r>
          </w:p>
        </w:tc>
        <w:tc>
          <w:tcPr>
            <w:tcW w:w="396" w:type="dxa"/>
            <w:tcMar>
              <w:top w:w="0" w:type="dxa"/>
              <w:left w:w="75" w:type="dxa"/>
              <w:bottom w:w="0" w:type="dxa"/>
              <w:right w:w="75" w:type="dxa"/>
            </w:tcMar>
            <w:vAlign w:val="center"/>
          </w:tcPr>
          <w:p w14:paraId="6BB2222C"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18" w:type="dxa"/>
            <w:tcMar>
              <w:top w:w="0" w:type="dxa"/>
              <w:left w:w="75" w:type="dxa"/>
              <w:bottom w:w="0" w:type="dxa"/>
              <w:right w:w="75" w:type="dxa"/>
            </w:tcMar>
            <w:vAlign w:val="center"/>
          </w:tcPr>
          <w:p w14:paraId="2BD5DABC"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32" w:type="dxa"/>
            <w:tcMar>
              <w:top w:w="0" w:type="dxa"/>
              <w:left w:w="75" w:type="dxa"/>
              <w:bottom w:w="0" w:type="dxa"/>
              <w:right w:w="75" w:type="dxa"/>
            </w:tcMar>
            <w:vAlign w:val="center"/>
          </w:tcPr>
          <w:p w14:paraId="463535BD"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32" w:type="dxa"/>
            <w:tcMar>
              <w:top w:w="0" w:type="dxa"/>
              <w:left w:w="75" w:type="dxa"/>
              <w:bottom w:w="0" w:type="dxa"/>
              <w:right w:w="75" w:type="dxa"/>
            </w:tcMar>
            <w:vAlign w:val="center"/>
          </w:tcPr>
          <w:p w14:paraId="025B6C87" w14:textId="77777777" w:rsidR="00B85ED1" w:rsidRDefault="00B85ED1" w:rsidP="00775F70">
            <w:pPr>
              <w:rPr>
                <w:sz w:val="13"/>
                <w:szCs w:val="13"/>
              </w:rPr>
            </w:pPr>
            <w:r>
              <w:rPr>
                <w:rFonts w:ascii="Helvetica Neue" w:eastAsia="Helvetica Neue" w:hAnsi="Helvetica Neue" w:cs="Helvetica Neue"/>
                <w:color w:val="000000"/>
                <w:sz w:val="13"/>
                <w:szCs w:val="13"/>
              </w:rPr>
              <w:t>1</w:t>
            </w:r>
          </w:p>
        </w:tc>
        <w:tc>
          <w:tcPr>
            <w:tcW w:w="338" w:type="dxa"/>
            <w:tcMar>
              <w:top w:w="0" w:type="dxa"/>
              <w:left w:w="75" w:type="dxa"/>
              <w:bottom w:w="0" w:type="dxa"/>
              <w:right w:w="75" w:type="dxa"/>
            </w:tcMar>
            <w:vAlign w:val="center"/>
          </w:tcPr>
          <w:p w14:paraId="085F3ADB"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39" w:type="dxa"/>
            <w:tcMar>
              <w:top w:w="0" w:type="dxa"/>
              <w:left w:w="75" w:type="dxa"/>
              <w:bottom w:w="0" w:type="dxa"/>
              <w:right w:w="75" w:type="dxa"/>
            </w:tcMar>
            <w:vAlign w:val="center"/>
          </w:tcPr>
          <w:p w14:paraId="4861A5CC" w14:textId="77777777" w:rsidR="00B85ED1" w:rsidRDefault="00B85ED1" w:rsidP="00775F70">
            <w:pPr>
              <w:rPr>
                <w:sz w:val="13"/>
                <w:szCs w:val="13"/>
              </w:rPr>
            </w:pPr>
            <w:r>
              <w:rPr>
                <w:rFonts w:ascii="Helvetica Neue" w:eastAsia="Helvetica Neue" w:hAnsi="Helvetica Neue" w:cs="Helvetica Neue"/>
                <w:color w:val="000000"/>
                <w:sz w:val="13"/>
                <w:szCs w:val="13"/>
              </w:rPr>
              <w:t>8</w:t>
            </w:r>
          </w:p>
        </w:tc>
      </w:tr>
      <w:tr w:rsidR="00B85ED1" w14:paraId="7E351D97" w14:textId="77777777" w:rsidTr="00775F70">
        <w:trPr>
          <w:trHeight w:val="244"/>
          <w:jc w:val="center"/>
        </w:trPr>
        <w:tc>
          <w:tcPr>
            <w:tcW w:w="735" w:type="dxa"/>
            <w:tcBorders>
              <w:right w:val="single" w:sz="4" w:space="0" w:color="000000"/>
            </w:tcBorders>
            <w:tcMar>
              <w:top w:w="0" w:type="dxa"/>
              <w:left w:w="75" w:type="dxa"/>
              <w:bottom w:w="0" w:type="dxa"/>
              <w:right w:w="75" w:type="dxa"/>
            </w:tcMar>
            <w:vAlign w:val="center"/>
          </w:tcPr>
          <w:p w14:paraId="734E60AF" w14:textId="77777777" w:rsidR="00B85ED1" w:rsidRDefault="00B85ED1" w:rsidP="00775F70">
            <w:pPr>
              <w:rPr>
                <w:sz w:val="13"/>
                <w:szCs w:val="13"/>
              </w:rPr>
            </w:pPr>
            <w:r>
              <w:rPr>
                <w:rFonts w:ascii="Helvetica Neue" w:eastAsia="Helvetica Neue" w:hAnsi="Helvetica Neue" w:cs="Helvetica Neue"/>
                <w:b/>
                <w:color w:val="000000"/>
                <w:sz w:val="13"/>
                <w:szCs w:val="13"/>
              </w:rPr>
              <w:t>2.2.3</w:t>
            </w:r>
          </w:p>
        </w:tc>
        <w:tc>
          <w:tcPr>
            <w:tcW w:w="418" w:type="dxa"/>
            <w:tcBorders>
              <w:left w:val="single" w:sz="4" w:space="0" w:color="000000"/>
            </w:tcBorders>
            <w:tcMar>
              <w:top w:w="0" w:type="dxa"/>
              <w:left w:w="75" w:type="dxa"/>
              <w:bottom w:w="0" w:type="dxa"/>
              <w:right w:w="75" w:type="dxa"/>
            </w:tcMar>
            <w:vAlign w:val="center"/>
          </w:tcPr>
          <w:p w14:paraId="20E009F8"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25" w:type="dxa"/>
            <w:tcMar>
              <w:top w:w="0" w:type="dxa"/>
              <w:left w:w="75" w:type="dxa"/>
              <w:bottom w:w="0" w:type="dxa"/>
              <w:right w:w="75" w:type="dxa"/>
            </w:tcMar>
            <w:vAlign w:val="center"/>
          </w:tcPr>
          <w:p w14:paraId="4DEB3441"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18" w:type="dxa"/>
            <w:tcMar>
              <w:top w:w="0" w:type="dxa"/>
              <w:left w:w="75" w:type="dxa"/>
              <w:bottom w:w="0" w:type="dxa"/>
              <w:right w:w="75" w:type="dxa"/>
            </w:tcMar>
            <w:vAlign w:val="center"/>
          </w:tcPr>
          <w:p w14:paraId="53406E30" w14:textId="77777777" w:rsidR="00B85ED1" w:rsidRDefault="00B85ED1" w:rsidP="00775F70">
            <w:pPr>
              <w:rPr>
                <w:sz w:val="13"/>
                <w:szCs w:val="13"/>
              </w:rPr>
            </w:pPr>
            <w:r>
              <w:rPr>
                <w:rFonts w:ascii="Helvetica Neue" w:eastAsia="Helvetica Neue" w:hAnsi="Helvetica Neue" w:cs="Helvetica Neue"/>
                <w:color w:val="000000"/>
                <w:sz w:val="13"/>
                <w:szCs w:val="13"/>
              </w:rPr>
              <w:t>2</w:t>
            </w:r>
          </w:p>
        </w:tc>
        <w:tc>
          <w:tcPr>
            <w:tcW w:w="418" w:type="dxa"/>
            <w:tcMar>
              <w:top w:w="0" w:type="dxa"/>
              <w:left w:w="75" w:type="dxa"/>
              <w:bottom w:w="0" w:type="dxa"/>
              <w:right w:w="75" w:type="dxa"/>
            </w:tcMar>
            <w:vAlign w:val="center"/>
          </w:tcPr>
          <w:p w14:paraId="69D019B3"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32" w:type="dxa"/>
            <w:tcMar>
              <w:top w:w="0" w:type="dxa"/>
              <w:left w:w="75" w:type="dxa"/>
              <w:bottom w:w="0" w:type="dxa"/>
              <w:right w:w="75" w:type="dxa"/>
            </w:tcMar>
            <w:vAlign w:val="center"/>
          </w:tcPr>
          <w:p w14:paraId="6F76E84D" w14:textId="77777777" w:rsidR="00B85ED1" w:rsidRDefault="00B85ED1" w:rsidP="00775F70">
            <w:pPr>
              <w:rPr>
                <w:sz w:val="13"/>
                <w:szCs w:val="13"/>
              </w:rPr>
            </w:pPr>
            <w:r>
              <w:rPr>
                <w:rFonts w:ascii="Helvetica Neue" w:eastAsia="Helvetica Neue" w:hAnsi="Helvetica Neue" w:cs="Helvetica Neue"/>
                <w:color w:val="000000"/>
                <w:sz w:val="13"/>
                <w:szCs w:val="13"/>
              </w:rPr>
              <w:t>172</w:t>
            </w:r>
          </w:p>
        </w:tc>
        <w:tc>
          <w:tcPr>
            <w:tcW w:w="432" w:type="dxa"/>
            <w:tcMar>
              <w:top w:w="0" w:type="dxa"/>
              <w:left w:w="75" w:type="dxa"/>
              <w:bottom w:w="0" w:type="dxa"/>
              <w:right w:w="75" w:type="dxa"/>
            </w:tcMar>
            <w:vAlign w:val="center"/>
          </w:tcPr>
          <w:p w14:paraId="3FBAD0FA" w14:textId="77777777" w:rsidR="00B85ED1" w:rsidRDefault="00B85ED1" w:rsidP="00775F70">
            <w:pPr>
              <w:rPr>
                <w:sz w:val="13"/>
                <w:szCs w:val="13"/>
              </w:rPr>
            </w:pPr>
            <w:r>
              <w:rPr>
                <w:rFonts w:ascii="Helvetica Neue" w:eastAsia="Helvetica Neue" w:hAnsi="Helvetica Neue" w:cs="Helvetica Neue"/>
                <w:color w:val="000000"/>
                <w:sz w:val="13"/>
                <w:szCs w:val="13"/>
              </w:rPr>
              <w:t>3</w:t>
            </w:r>
          </w:p>
        </w:tc>
        <w:tc>
          <w:tcPr>
            <w:tcW w:w="374" w:type="dxa"/>
            <w:tcMar>
              <w:top w:w="0" w:type="dxa"/>
              <w:left w:w="75" w:type="dxa"/>
              <w:bottom w:w="0" w:type="dxa"/>
              <w:right w:w="75" w:type="dxa"/>
            </w:tcMar>
            <w:vAlign w:val="center"/>
          </w:tcPr>
          <w:p w14:paraId="7CEFDC29" w14:textId="77777777" w:rsidR="00B85ED1" w:rsidRDefault="00B85ED1" w:rsidP="00775F70">
            <w:pPr>
              <w:rPr>
                <w:sz w:val="13"/>
                <w:szCs w:val="13"/>
              </w:rPr>
            </w:pPr>
            <w:r>
              <w:rPr>
                <w:rFonts w:ascii="Helvetica Neue" w:eastAsia="Helvetica Neue" w:hAnsi="Helvetica Neue" w:cs="Helvetica Neue"/>
                <w:color w:val="000000"/>
                <w:sz w:val="13"/>
                <w:szCs w:val="13"/>
              </w:rPr>
              <w:t>290</w:t>
            </w:r>
          </w:p>
        </w:tc>
        <w:tc>
          <w:tcPr>
            <w:tcW w:w="367" w:type="dxa"/>
            <w:tcMar>
              <w:top w:w="0" w:type="dxa"/>
              <w:left w:w="75" w:type="dxa"/>
              <w:bottom w:w="0" w:type="dxa"/>
              <w:right w:w="75" w:type="dxa"/>
            </w:tcMar>
            <w:vAlign w:val="center"/>
          </w:tcPr>
          <w:p w14:paraId="18DE0CD4" w14:textId="77777777" w:rsidR="00B85ED1" w:rsidRDefault="00B85ED1" w:rsidP="00775F70">
            <w:pPr>
              <w:rPr>
                <w:sz w:val="13"/>
                <w:szCs w:val="13"/>
              </w:rPr>
            </w:pPr>
            <w:r>
              <w:rPr>
                <w:rFonts w:ascii="Helvetica Neue" w:eastAsia="Helvetica Neue" w:hAnsi="Helvetica Neue" w:cs="Helvetica Neue"/>
                <w:color w:val="000000"/>
                <w:sz w:val="13"/>
                <w:szCs w:val="13"/>
              </w:rPr>
              <w:t>4</w:t>
            </w:r>
          </w:p>
        </w:tc>
        <w:tc>
          <w:tcPr>
            <w:tcW w:w="403" w:type="dxa"/>
            <w:tcMar>
              <w:top w:w="0" w:type="dxa"/>
              <w:left w:w="75" w:type="dxa"/>
              <w:bottom w:w="0" w:type="dxa"/>
              <w:right w:w="75" w:type="dxa"/>
            </w:tcMar>
            <w:vAlign w:val="center"/>
          </w:tcPr>
          <w:p w14:paraId="199EE547"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25" w:type="dxa"/>
            <w:tcMar>
              <w:top w:w="0" w:type="dxa"/>
              <w:left w:w="75" w:type="dxa"/>
              <w:bottom w:w="0" w:type="dxa"/>
              <w:right w:w="75" w:type="dxa"/>
            </w:tcMar>
            <w:vAlign w:val="center"/>
          </w:tcPr>
          <w:p w14:paraId="7FCE9A79"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10" w:type="dxa"/>
            <w:tcMar>
              <w:top w:w="0" w:type="dxa"/>
              <w:left w:w="75" w:type="dxa"/>
              <w:bottom w:w="0" w:type="dxa"/>
              <w:right w:w="75" w:type="dxa"/>
            </w:tcMar>
            <w:vAlign w:val="center"/>
          </w:tcPr>
          <w:p w14:paraId="34091150" w14:textId="77777777" w:rsidR="00B85ED1" w:rsidRDefault="00B85ED1" w:rsidP="00775F70">
            <w:pPr>
              <w:rPr>
                <w:sz w:val="13"/>
                <w:szCs w:val="13"/>
              </w:rPr>
            </w:pPr>
            <w:r>
              <w:rPr>
                <w:rFonts w:ascii="Helvetica Neue" w:eastAsia="Helvetica Neue" w:hAnsi="Helvetica Neue" w:cs="Helvetica Neue"/>
                <w:color w:val="000000"/>
                <w:sz w:val="13"/>
                <w:szCs w:val="13"/>
              </w:rPr>
              <w:t>21</w:t>
            </w:r>
          </w:p>
        </w:tc>
        <w:tc>
          <w:tcPr>
            <w:tcW w:w="439" w:type="dxa"/>
            <w:tcMar>
              <w:top w:w="0" w:type="dxa"/>
              <w:left w:w="75" w:type="dxa"/>
              <w:bottom w:w="0" w:type="dxa"/>
              <w:right w:w="75" w:type="dxa"/>
            </w:tcMar>
            <w:vAlign w:val="center"/>
          </w:tcPr>
          <w:p w14:paraId="5AE9FF8E"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25" w:type="dxa"/>
            <w:tcMar>
              <w:top w:w="0" w:type="dxa"/>
              <w:left w:w="75" w:type="dxa"/>
              <w:bottom w:w="0" w:type="dxa"/>
              <w:right w:w="75" w:type="dxa"/>
            </w:tcMar>
            <w:vAlign w:val="center"/>
          </w:tcPr>
          <w:p w14:paraId="5DFDCE17" w14:textId="77777777" w:rsidR="00B85ED1" w:rsidRDefault="00B85ED1" w:rsidP="00775F70">
            <w:pPr>
              <w:rPr>
                <w:sz w:val="13"/>
                <w:szCs w:val="13"/>
              </w:rPr>
            </w:pPr>
            <w:r>
              <w:rPr>
                <w:rFonts w:ascii="Helvetica Neue" w:eastAsia="Helvetica Neue" w:hAnsi="Helvetica Neue" w:cs="Helvetica Neue"/>
                <w:color w:val="000000"/>
                <w:sz w:val="13"/>
                <w:szCs w:val="13"/>
              </w:rPr>
              <w:t>2</w:t>
            </w:r>
          </w:p>
        </w:tc>
        <w:tc>
          <w:tcPr>
            <w:tcW w:w="418" w:type="dxa"/>
            <w:tcMar>
              <w:top w:w="0" w:type="dxa"/>
              <w:left w:w="75" w:type="dxa"/>
              <w:bottom w:w="0" w:type="dxa"/>
              <w:right w:w="75" w:type="dxa"/>
            </w:tcMar>
            <w:vAlign w:val="center"/>
          </w:tcPr>
          <w:p w14:paraId="6CD82A96" w14:textId="77777777" w:rsidR="00B85ED1" w:rsidRDefault="00B85ED1" w:rsidP="00775F70">
            <w:pPr>
              <w:rPr>
                <w:sz w:val="13"/>
                <w:szCs w:val="13"/>
              </w:rPr>
            </w:pPr>
            <w:r>
              <w:rPr>
                <w:rFonts w:ascii="Helvetica Neue" w:eastAsia="Helvetica Neue" w:hAnsi="Helvetica Neue" w:cs="Helvetica Neue"/>
                <w:color w:val="000000"/>
                <w:sz w:val="13"/>
                <w:szCs w:val="13"/>
              </w:rPr>
              <w:t>1</w:t>
            </w:r>
          </w:p>
        </w:tc>
        <w:tc>
          <w:tcPr>
            <w:tcW w:w="403" w:type="dxa"/>
            <w:tcMar>
              <w:top w:w="0" w:type="dxa"/>
              <w:left w:w="75" w:type="dxa"/>
              <w:bottom w:w="0" w:type="dxa"/>
              <w:right w:w="75" w:type="dxa"/>
            </w:tcMar>
            <w:vAlign w:val="center"/>
          </w:tcPr>
          <w:p w14:paraId="3BE69B5A" w14:textId="77777777" w:rsidR="00B85ED1" w:rsidRDefault="00B85ED1" w:rsidP="00775F70">
            <w:pPr>
              <w:rPr>
                <w:sz w:val="13"/>
                <w:szCs w:val="13"/>
              </w:rPr>
            </w:pPr>
            <w:r>
              <w:rPr>
                <w:rFonts w:ascii="Helvetica Neue" w:eastAsia="Helvetica Neue" w:hAnsi="Helvetica Neue" w:cs="Helvetica Neue"/>
                <w:color w:val="000000"/>
                <w:sz w:val="13"/>
                <w:szCs w:val="13"/>
              </w:rPr>
              <w:t>3</w:t>
            </w:r>
          </w:p>
        </w:tc>
        <w:tc>
          <w:tcPr>
            <w:tcW w:w="447" w:type="dxa"/>
            <w:tcMar>
              <w:top w:w="0" w:type="dxa"/>
              <w:left w:w="75" w:type="dxa"/>
              <w:bottom w:w="0" w:type="dxa"/>
              <w:right w:w="75" w:type="dxa"/>
            </w:tcMar>
            <w:vAlign w:val="center"/>
          </w:tcPr>
          <w:p w14:paraId="18E2A40A" w14:textId="77777777" w:rsidR="00B85ED1" w:rsidRDefault="00B85ED1" w:rsidP="00775F70">
            <w:pPr>
              <w:rPr>
                <w:sz w:val="13"/>
                <w:szCs w:val="13"/>
              </w:rPr>
            </w:pPr>
            <w:r>
              <w:rPr>
                <w:rFonts w:ascii="Helvetica Neue" w:eastAsia="Helvetica Neue" w:hAnsi="Helvetica Neue" w:cs="Helvetica Neue"/>
                <w:color w:val="000000"/>
                <w:sz w:val="13"/>
                <w:szCs w:val="13"/>
              </w:rPr>
              <w:t>1</w:t>
            </w:r>
          </w:p>
        </w:tc>
        <w:tc>
          <w:tcPr>
            <w:tcW w:w="446" w:type="dxa"/>
            <w:tcMar>
              <w:top w:w="0" w:type="dxa"/>
              <w:left w:w="75" w:type="dxa"/>
              <w:bottom w:w="0" w:type="dxa"/>
              <w:right w:w="75" w:type="dxa"/>
            </w:tcMar>
            <w:vAlign w:val="center"/>
          </w:tcPr>
          <w:p w14:paraId="49BBCD07" w14:textId="77777777" w:rsidR="00B85ED1" w:rsidRDefault="00B85ED1" w:rsidP="00775F70">
            <w:pPr>
              <w:rPr>
                <w:sz w:val="13"/>
                <w:szCs w:val="13"/>
              </w:rPr>
            </w:pPr>
            <w:r>
              <w:rPr>
                <w:rFonts w:ascii="Helvetica Neue" w:eastAsia="Helvetica Neue" w:hAnsi="Helvetica Neue" w:cs="Helvetica Neue"/>
                <w:color w:val="000000"/>
                <w:sz w:val="13"/>
                <w:szCs w:val="13"/>
              </w:rPr>
              <w:t>10</w:t>
            </w:r>
          </w:p>
        </w:tc>
        <w:tc>
          <w:tcPr>
            <w:tcW w:w="396" w:type="dxa"/>
            <w:tcMar>
              <w:top w:w="0" w:type="dxa"/>
              <w:left w:w="75" w:type="dxa"/>
              <w:bottom w:w="0" w:type="dxa"/>
              <w:right w:w="75" w:type="dxa"/>
            </w:tcMar>
            <w:vAlign w:val="center"/>
          </w:tcPr>
          <w:p w14:paraId="44B564A1"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18" w:type="dxa"/>
            <w:tcMar>
              <w:top w:w="0" w:type="dxa"/>
              <w:left w:w="75" w:type="dxa"/>
              <w:bottom w:w="0" w:type="dxa"/>
              <w:right w:w="75" w:type="dxa"/>
            </w:tcMar>
            <w:vAlign w:val="center"/>
          </w:tcPr>
          <w:p w14:paraId="7DE23B38"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32" w:type="dxa"/>
            <w:tcMar>
              <w:top w:w="0" w:type="dxa"/>
              <w:left w:w="75" w:type="dxa"/>
              <w:bottom w:w="0" w:type="dxa"/>
              <w:right w:w="75" w:type="dxa"/>
            </w:tcMar>
            <w:vAlign w:val="center"/>
          </w:tcPr>
          <w:p w14:paraId="6B06BF2A"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32" w:type="dxa"/>
            <w:tcMar>
              <w:top w:w="0" w:type="dxa"/>
              <w:left w:w="75" w:type="dxa"/>
              <w:bottom w:w="0" w:type="dxa"/>
              <w:right w:w="75" w:type="dxa"/>
            </w:tcMar>
            <w:vAlign w:val="center"/>
          </w:tcPr>
          <w:p w14:paraId="7CE096C8"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338" w:type="dxa"/>
            <w:tcMar>
              <w:top w:w="0" w:type="dxa"/>
              <w:left w:w="75" w:type="dxa"/>
              <w:bottom w:w="0" w:type="dxa"/>
              <w:right w:w="75" w:type="dxa"/>
            </w:tcMar>
            <w:vAlign w:val="center"/>
          </w:tcPr>
          <w:p w14:paraId="4F055F7B"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39" w:type="dxa"/>
            <w:tcMar>
              <w:top w:w="0" w:type="dxa"/>
              <w:left w:w="75" w:type="dxa"/>
              <w:bottom w:w="0" w:type="dxa"/>
              <w:right w:w="75" w:type="dxa"/>
            </w:tcMar>
            <w:vAlign w:val="center"/>
          </w:tcPr>
          <w:p w14:paraId="1C2CD005" w14:textId="77777777" w:rsidR="00B85ED1" w:rsidRDefault="00B85ED1" w:rsidP="00775F70">
            <w:pPr>
              <w:rPr>
                <w:sz w:val="13"/>
                <w:szCs w:val="13"/>
              </w:rPr>
            </w:pPr>
            <w:r>
              <w:rPr>
                <w:rFonts w:ascii="Helvetica Neue" w:eastAsia="Helvetica Neue" w:hAnsi="Helvetica Neue" w:cs="Helvetica Neue"/>
                <w:color w:val="000000"/>
                <w:sz w:val="13"/>
                <w:szCs w:val="13"/>
              </w:rPr>
              <w:t>100</w:t>
            </w:r>
          </w:p>
        </w:tc>
      </w:tr>
      <w:tr w:rsidR="00B85ED1" w14:paraId="19981F95" w14:textId="77777777" w:rsidTr="00775F70">
        <w:trPr>
          <w:trHeight w:val="224"/>
          <w:jc w:val="center"/>
        </w:trPr>
        <w:tc>
          <w:tcPr>
            <w:tcW w:w="735" w:type="dxa"/>
            <w:tcBorders>
              <w:right w:val="single" w:sz="4" w:space="0" w:color="000000"/>
            </w:tcBorders>
            <w:tcMar>
              <w:top w:w="0" w:type="dxa"/>
              <w:left w:w="75" w:type="dxa"/>
              <w:bottom w:w="0" w:type="dxa"/>
              <w:right w:w="75" w:type="dxa"/>
            </w:tcMar>
            <w:vAlign w:val="center"/>
          </w:tcPr>
          <w:p w14:paraId="56BD1886" w14:textId="77777777" w:rsidR="00B85ED1" w:rsidRDefault="00B85ED1" w:rsidP="00775F70">
            <w:pPr>
              <w:rPr>
                <w:sz w:val="13"/>
                <w:szCs w:val="13"/>
              </w:rPr>
            </w:pPr>
            <w:r>
              <w:rPr>
                <w:rFonts w:ascii="Helvetica Neue" w:eastAsia="Helvetica Neue" w:hAnsi="Helvetica Neue" w:cs="Helvetica Neue"/>
                <w:b/>
                <w:color w:val="000000"/>
                <w:sz w:val="13"/>
                <w:szCs w:val="13"/>
              </w:rPr>
              <w:t>2.2.4</w:t>
            </w:r>
          </w:p>
        </w:tc>
        <w:tc>
          <w:tcPr>
            <w:tcW w:w="418" w:type="dxa"/>
            <w:tcBorders>
              <w:left w:val="single" w:sz="4" w:space="0" w:color="000000"/>
            </w:tcBorders>
            <w:tcMar>
              <w:top w:w="0" w:type="dxa"/>
              <w:left w:w="75" w:type="dxa"/>
              <w:bottom w:w="0" w:type="dxa"/>
              <w:right w:w="75" w:type="dxa"/>
            </w:tcMar>
            <w:vAlign w:val="center"/>
          </w:tcPr>
          <w:p w14:paraId="2F62B176"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25" w:type="dxa"/>
            <w:tcMar>
              <w:top w:w="0" w:type="dxa"/>
              <w:left w:w="75" w:type="dxa"/>
              <w:bottom w:w="0" w:type="dxa"/>
              <w:right w:w="75" w:type="dxa"/>
            </w:tcMar>
            <w:vAlign w:val="center"/>
          </w:tcPr>
          <w:p w14:paraId="783EBB1B"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18" w:type="dxa"/>
            <w:tcMar>
              <w:top w:w="0" w:type="dxa"/>
              <w:left w:w="75" w:type="dxa"/>
              <w:bottom w:w="0" w:type="dxa"/>
              <w:right w:w="75" w:type="dxa"/>
            </w:tcMar>
            <w:vAlign w:val="center"/>
          </w:tcPr>
          <w:p w14:paraId="199CE057"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18" w:type="dxa"/>
            <w:tcMar>
              <w:top w:w="0" w:type="dxa"/>
              <w:left w:w="75" w:type="dxa"/>
              <w:bottom w:w="0" w:type="dxa"/>
              <w:right w:w="75" w:type="dxa"/>
            </w:tcMar>
            <w:vAlign w:val="center"/>
          </w:tcPr>
          <w:p w14:paraId="325721E1"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32" w:type="dxa"/>
            <w:tcMar>
              <w:top w:w="0" w:type="dxa"/>
              <w:left w:w="75" w:type="dxa"/>
              <w:bottom w:w="0" w:type="dxa"/>
              <w:right w:w="75" w:type="dxa"/>
            </w:tcMar>
            <w:vAlign w:val="center"/>
          </w:tcPr>
          <w:p w14:paraId="53BB7806" w14:textId="77777777" w:rsidR="00B85ED1" w:rsidRDefault="00B85ED1" w:rsidP="00775F70">
            <w:pPr>
              <w:rPr>
                <w:sz w:val="13"/>
                <w:szCs w:val="13"/>
              </w:rPr>
            </w:pPr>
            <w:r>
              <w:rPr>
                <w:rFonts w:ascii="Helvetica Neue" w:eastAsia="Helvetica Neue" w:hAnsi="Helvetica Neue" w:cs="Helvetica Neue"/>
                <w:color w:val="000000"/>
                <w:sz w:val="13"/>
                <w:szCs w:val="13"/>
              </w:rPr>
              <w:t>3</w:t>
            </w:r>
          </w:p>
        </w:tc>
        <w:tc>
          <w:tcPr>
            <w:tcW w:w="432" w:type="dxa"/>
            <w:tcMar>
              <w:top w:w="0" w:type="dxa"/>
              <w:left w:w="75" w:type="dxa"/>
              <w:bottom w:w="0" w:type="dxa"/>
              <w:right w:w="75" w:type="dxa"/>
            </w:tcMar>
            <w:vAlign w:val="center"/>
          </w:tcPr>
          <w:p w14:paraId="59F85C5D" w14:textId="77777777" w:rsidR="00B85ED1" w:rsidRDefault="00B85ED1" w:rsidP="00775F70">
            <w:pPr>
              <w:rPr>
                <w:sz w:val="13"/>
                <w:szCs w:val="13"/>
              </w:rPr>
            </w:pPr>
            <w:r>
              <w:rPr>
                <w:rFonts w:ascii="Helvetica Neue" w:eastAsia="Helvetica Neue" w:hAnsi="Helvetica Neue" w:cs="Helvetica Neue"/>
                <w:color w:val="000000"/>
                <w:sz w:val="13"/>
                <w:szCs w:val="13"/>
              </w:rPr>
              <w:t>3</w:t>
            </w:r>
          </w:p>
        </w:tc>
        <w:tc>
          <w:tcPr>
            <w:tcW w:w="374" w:type="dxa"/>
            <w:tcMar>
              <w:top w:w="0" w:type="dxa"/>
              <w:left w:w="75" w:type="dxa"/>
              <w:bottom w:w="0" w:type="dxa"/>
              <w:right w:w="75" w:type="dxa"/>
            </w:tcMar>
            <w:vAlign w:val="center"/>
          </w:tcPr>
          <w:p w14:paraId="27FC41FD" w14:textId="77777777" w:rsidR="00B85ED1" w:rsidRDefault="00B85ED1" w:rsidP="00775F70">
            <w:pPr>
              <w:rPr>
                <w:sz w:val="13"/>
                <w:szCs w:val="13"/>
              </w:rPr>
            </w:pPr>
            <w:r>
              <w:rPr>
                <w:rFonts w:ascii="Helvetica Neue" w:eastAsia="Helvetica Neue" w:hAnsi="Helvetica Neue" w:cs="Helvetica Neue"/>
                <w:color w:val="000000"/>
                <w:sz w:val="13"/>
                <w:szCs w:val="13"/>
              </w:rPr>
              <w:t>4</w:t>
            </w:r>
          </w:p>
        </w:tc>
        <w:tc>
          <w:tcPr>
            <w:tcW w:w="367" w:type="dxa"/>
            <w:tcMar>
              <w:top w:w="0" w:type="dxa"/>
              <w:left w:w="75" w:type="dxa"/>
              <w:bottom w:w="0" w:type="dxa"/>
              <w:right w:w="75" w:type="dxa"/>
            </w:tcMar>
            <w:vAlign w:val="center"/>
          </w:tcPr>
          <w:p w14:paraId="137C5776" w14:textId="77777777" w:rsidR="00B85ED1" w:rsidRDefault="00B85ED1" w:rsidP="00775F70">
            <w:pPr>
              <w:rPr>
                <w:sz w:val="13"/>
                <w:szCs w:val="13"/>
              </w:rPr>
            </w:pPr>
            <w:r>
              <w:rPr>
                <w:rFonts w:ascii="Helvetica Neue" w:eastAsia="Helvetica Neue" w:hAnsi="Helvetica Neue" w:cs="Helvetica Neue"/>
                <w:color w:val="000000"/>
                <w:sz w:val="13"/>
                <w:szCs w:val="13"/>
              </w:rPr>
              <w:t>8</w:t>
            </w:r>
          </w:p>
        </w:tc>
        <w:tc>
          <w:tcPr>
            <w:tcW w:w="403" w:type="dxa"/>
            <w:tcMar>
              <w:top w:w="0" w:type="dxa"/>
              <w:left w:w="75" w:type="dxa"/>
              <w:bottom w:w="0" w:type="dxa"/>
              <w:right w:w="75" w:type="dxa"/>
            </w:tcMar>
            <w:vAlign w:val="center"/>
          </w:tcPr>
          <w:p w14:paraId="24340776"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25" w:type="dxa"/>
            <w:tcMar>
              <w:top w:w="0" w:type="dxa"/>
              <w:left w:w="75" w:type="dxa"/>
              <w:bottom w:w="0" w:type="dxa"/>
              <w:right w:w="75" w:type="dxa"/>
            </w:tcMar>
            <w:vAlign w:val="center"/>
          </w:tcPr>
          <w:p w14:paraId="7B0EF92E"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10" w:type="dxa"/>
            <w:tcMar>
              <w:top w:w="0" w:type="dxa"/>
              <w:left w:w="75" w:type="dxa"/>
              <w:bottom w:w="0" w:type="dxa"/>
              <w:right w:w="75" w:type="dxa"/>
            </w:tcMar>
            <w:vAlign w:val="center"/>
          </w:tcPr>
          <w:p w14:paraId="087A4636"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39" w:type="dxa"/>
            <w:tcMar>
              <w:top w:w="0" w:type="dxa"/>
              <w:left w:w="75" w:type="dxa"/>
              <w:bottom w:w="0" w:type="dxa"/>
              <w:right w:w="75" w:type="dxa"/>
            </w:tcMar>
            <w:vAlign w:val="center"/>
          </w:tcPr>
          <w:p w14:paraId="55E439B1"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25" w:type="dxa"/>
            <w:tcMar>
              <w:top w:w="0" w:type="dxa"/>
              <w:left w:w="75" w:type="dxa"/>
              <w:bottom w:w="0" w:type="dxa"/>
              <w:right w:w="75" w:type="dxa"/>
            </w:tcMar>
            <w:vAlign w:val="center"/>
          </w:tcPr>
          <w:p w14:paraId="2F861E5B"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18" w:type="dxa"/>
            <w:tcMar>
              <w:top w:w="0" w:type="dxa"/>
              <w:left w:w="75" w:type="dxa"/>
              <w:bottom w:w="0" w:type="dxa"/>
              <w:right w:w="75" w:type="dxa"/>
            </w:tcMar>
            <w:vAlign w:val="center"/>
          </w:tcPr>
          <w:p w14:paraId="474767D8"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03" w:type="dxa"/>
            <w:tcMar>
              <w:top w:w="0" w:type="dxa"/>
              <w:left w:w="75" w:type="dxa"/>
              <w:bottom w:w="0" w:type="dxa"/>
              <w:right w:w="75" w:type="dxa"/>
            </w:tcMar>
            <w:vAlign w:val="center"/>
          </w:tcPr>
          <w:p w14:paraId="19679AB2" w14:textId="77777777" w:rsidR="00B85ED1" w:rsidRDefault="00B85ED1" w:rsidP="00775F70">
            <w:pPr>
              <w:rPr>
                <w:sz w:val="13"/>
                <w:szCs w:val="13"/>
              </w:rPr>
            </w:pPr>
            <w:r>
              <w:rPr>
                <w:rFonts w:ascii="Helvetica Neue" w:eastAsia="Helvetica Neue" w:hAnsi="Helvetica Neue" w:cs="Helvetica Neue"/>
                <w:color w:val="000000"/>
                <w:sz w:val="13"/>
                <w:szCs w:val="13"/>
              </w:rPr>
              <w:t>37</w:t>
            </w:r>
          </w:p>
        </w:tc>
        <w:tc>
          <w:tcPr>
            <w:tcW w:w="447" w:type="dxa"/>
            <w:tcMar>
              <w:top w:w="0" w:type="dxa"/>
              <w:left w:w="75" w:type="dxa"/>
              <w:bottom w:w="0" w:type="dxa"/>
              <w:right w:w="75" w:type="dxa"/>
            </w:tcMar>
            <w:vAlign w:val="center"/>
          </w:tcPr>
          <w:p w14:paraId="36A64E3F" w14:textId="77777777" w:rsidR="00B85ED1" w:rsidRDefault="00B85ED1" w:rsidP="00775F70">
            <w:pPr>
              <w:rPr>
                <w:sz w:val="13"/>
                <w:szCs w:val="13"/>
              </w:rPr>
            </w:pPr>
            <w:r>
              <w:rPr>
                <w:rFonts w:ascii="Helvetica Neue" w:eastAsia="Helvetica Neue" w:hAnsi="Helvetica Neue" w:cs="Helvetica Neue"/>
                <w:color w:val="000000"/>
                <w:sz w:val="13"/>
                <w:szCs w:val="13"/>
              </w:rPr>
              <w:t>1</w:t>
            </w:r>
          </w:p>
        </w:tc>
        <w:tc>
          <w:tcPr>
            <w:tcW w:w="446" w:type="dxa"/>
            <w:tcMar>
              <w:top w:w="0" w:type="dxa"/>
              <w:left w:w="75" w:type="dxa"/>
              <w:bottom w:w="0" w:type="dxa"/>
              <w:right w:w="75" w:type="dxa"/>
            </w:tcMar>
            <w:vAlign w:val="center"/>
          </w:tcPr>
          <w:p w14:paraId="2514877A" w14:textId="77777777" w:rsidR="00B85ED1" w:rsidRDefault="00B85ED1" w:rsidP="00775F70">
            <w:pPr>
              <w:rPr>
                <w:sz w:val="13"/>
                <w:szCs w:val="13"/>
              </w:rPr>
            </w:pPr>
            <w:r>
              <w:rPr>
                <w:rFonts w:ascii="Helvetica Neue" w:eastAsia="Helvetica Neue" w:hAnsi="Helvetica Neue" w:cs="Helvetica Neue"/>
                <w:color w:val="000000"/>
                <w:sz w:val="13"/>
                <w:szCs w:val="13"/>
              </w:rPr>
              <w:t>1</w:t>
            </w:r>
          </w:p>
        </w:tc>
        <w:tc>
          <w:tcPr>
            <w:tcW w:w="396" w:type="dxa"/>
            <w:tcMar>
              <w:top w:w="0" w:type="dxa"/>
              <w:left w:w="75" w:type="dxa"/>
              <w:bottom w:w="0" w:type="dxa"/>
              <w:right w:w="75" w:type="dxa"/>
            </w:tcMar>
            <w:vAlign w:val="center"/>
          </w:tcPr>
          <w:p w14:paraId="1F9E1CD4"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18" w:type="dxa"/>
            <w:tcMar>
              <w:top w:w="0" w:type="dxa"/>
              <w:left w:w="75" w:type="dxa"/>
              <w:bottom w:w="0" w:type="dxa"/>
              <w:right w:w="75" w:type="dxa"/>
            </w:tcMar>
            <w:vAlign w:val="center"/>
          </w:tcPr>
          <w:p w14:paraId="0FC4ABC3"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32" w:type="dxa"/>
            <w:tcMar>
              <w:top w:w="0" w:type="dxa"/>
              <w:left w:w="75" w:type="dxa"/>
              <w:bottom w:w="0" w:type="dxa"/>
              <w:right w:w="75" w:type="dxa"/>
            </w:tcMar>
            <w:vAlign w:val="center"/>
          </w:tcPr>
          <w:p w14:paraId="06FE1AE8"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32" w:type="dxa"/>
            <w:tcMar>
              <w:top w:w="0" w:type="dxa"/>
              <w:left w:w="75" w:type="dxa"/>
              <w:bottom w:w="0" w:type="dxa"/>
              <w:right w:w="75" w:type="dxa"/>
            </w:tcMar>
            <w:vAlign w:val="center"/>
          </w:tcPr>
          <w:p w14:paraId="5D5AD932"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338" w:type="dxa"/>
            <w:tcMar>
              <w:top w:w="0" w:type="dxa"/>
              <w:left w:w="75" w:type="dxa"/>
              <w:bottom w:w="0" w:type="dxa"/>
              <w:right w:w="75" w:type="dxa"/>
            </w:tcMar>
            <w:vAlign w:val="center"/>
          </w:tcPr>
          <w:p w14:paraId="014B45BC"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39" w:type="dxa"/>
            <w:tcMar>
              <w:top w:w="0" w:type="dxa"/>
              <w:left w:w="75" w:type="dxa"/>
              <w:bottom w:w="0" w:type="dxa"/>
              <w:right w:w="75" w:type="dxa"/>
            </w:tcMar>
            <w:vAlign w:val="center"/>
          </w:tcPr>
          <w:p w14:paraId="3FBEE65C" w14:textId="77777777" w:rsidR="00B85ED1" w:rsidRDefault="00B85ED1" w:rsidP="00775F70">
            <w:pPr>
              <w:rPr>
                <w:sz w:val="13"/>
                <w:szCs w:val="13"/>
              </w:rPr>
            </w:pPr>
            <w:r>
              <w:rPr>
                <w:rFonts w:ascii="Helvetica Neue" w:eastAsia="Helvetica Neue" w:hAnsi="Helvetica Neue" w:cs="Helvetica Neue"/>
                <w:color w:val="000000"/>
                <w:sz w:val="13"/>
                <w:szCs w:val="13"/>
              </w:rPr>
              <w:t>70</w:t>
            </w:r>
          </w:p>
        </w:tc>
      </w:tr>
      <w:tr w:rsidR="00B85ED1" w14:paraId="357A285A" w14:textId="77777777" w:rsidTr="00775F70">
        <w:trPr>
          <w:trHeight w:val="224"/>
          <w:jc w:val="center"/>
        </w:trPr>
        <w:tc>
          <w:tcPr>
            <w:tcW w:w="735" w:type="dxa"/>
            <w:tcBorders>
              <w:right w:val="single" w:sz="4" w:space="0" w:color="000000"/>
            </w:tcBorders>
            <w:tcMar>
              <w:top w:w="0" w:type="dxa"/>
              <w:left w:w="75" w:type="dxa"/>
              <w:bottom w:w="0" w:type="dxa"/>
              <w:right w:w="75" w:type="dxa"/>
            </w:tcMar>
            <w:vAlign w:val="center"/>
          </w:tcPr>
          <w:p w14:paraId="7C0052FE" w14:textId="77777777" w:rsidR="00B85ED1" w:rsidRDefault="00B85ED1" w:rsidP="00775F70">
            <w:pPr>
              <w:rPr>
                <w:sz w:val="13"/>
                <w:szCs w:val="13"/>
              </w:rPr>
            </w:pPr>
            <w:r>
              <w:rPr>
                <w:rFonts w:ascii="Helvetica Neue" w:eastAsia="Helvetica Neue" w:hAnsi="Helvetica Neue" w:cs="Helvetica Neue"/>
                <w:b/>
                <w:color w:val="000000"/>
                <w:sz w:val="13"/>
                <w:szCs w:val="13"/>
              </w:rPr>
              <w:t>2.2.5</w:t>
            </w:r>
          </w:p>
        </w:tc>
        <w:tc>
          <w:tcPr>
            <w:tcW w:w="418" w:type="dxa"/>
            <w:tcBorders>
              <w:left w:val="single" w:sz="4" w:space="0" w:color="000000"/>
            </w:tcBorders>
            <w:tcMar>
              <w:top w:w="0" w:type="dxa"/>
              <w:left w:w="75" w:type="dxa"/>
              <w:bottom w:w="0" w:type="dxa"/>
              <w:right w:w="75" w:type="dxa"/>
            </w:tcMar>
            <w:vAlign w:val="center"/>
          </w:tcPr>
          <w:p w14:paraId="337CDF7F"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25" w:type="dxa"/>
            <w:tcMar>
              <w:top w:w="0" w:type="dxa"/>
              <w:left w:w="75" w:type="dxa"/>
              <w:bottom w:w="0" w:type="dxa"/>
              <w:right w:w="75" w:type="dxa"/>
            </w:tcMar>
            <w:vAlign w:val="center"/>
          </w:tcPr>
          <w:p w14:paraId="5896E37A"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18" w:type="dxa"/>
            <w:tcMar>
              <w:top w:w="0" w:type="dxa"/>
              <w:left w:w="75" w:type="dxa"/>
              <w:bottom w:w="0" w:type="dxa"/>
              <w:right w:w="75" w:type="dxa"/>
            </w:tcMar>
            <w:vAlign w:val="center"/>
          </w:tcPr>
          <w:p w14:paraId="2FA19F14"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18" w:type="dxa"/>
            <w:tcMar>
              <w:top w:w="0" w:type="dxa"/>
              <w:left w:w="75" w:type="dxa"/>
              <w:bottom w:w="0" w:type="dxa"/>
              <w:right w:w="75" w:type="dxa"/>
            </w:tcMar>
            <w:vAlign w:val="center"/>
          </w:tcPr>
          <w:p w14:paraId="6660A159"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32" w:type="dxa"/>
            <w:tcMar>
              <w:top w:w="0" w:type="dxa"/>
              <w:left w:w="75" w:type="dxa"/>
              <w:bottom w:w="0" w:type="dxa"/>
              <w:right w:w="75" w:type="dxa"/>
            </w:tcMar>
            <w:vAlign w:val="center"/>
          </w:tcPr>
          <w:p w14:paraId="241AC06E" w14:textId="77777777" w:rsidR="00B85ED1" w:rsidRDefault="00B85ED1" w:rsidP="00775F70">
            <w:pPr>
              <w:rPr>
                <w:sz w:val="13"/>
                <w:szCs w:val="13"/>
              </w:rPr>
            </w:pPr>
            <w:r>
              <w:rPr>
                <w:rFonts w:ascii="Helvetica Neue" w:eastAsia="Helvetica Neue" w:hAnsi="Helvetica Neue" w:cs="Helvetica Neue"/>
                <w:color w:val="000000"/>
                <w:sz w:val="13"/>
                <w:szCs w:val="13"/>
              </w:rPr>
              <w:t>59</w:t>
            </w:r>
          </w:p>
        </w:tc>
        <w:tc>
          <w:tcPr>
            <w:tcW w:w="432" w:type="dxa"/>
            <w:tcMar>
              <w:top w:w="0" w:type="dxa"/>
              <w:left w:w="75" w:type="dxa"/>
              <w:bottom w:w="0" w:type="dxa"/>
              <w:right w:w="75" w:type="dxa"/>
            </w:tcMar>
            <w:vAlign w:val="center"/>
          </w:tcPr>
          <w:p w14:paraId="3155016C" w14:textId="77777777" w:rsidR="00B85ED1" w:rsidRDefault="00B85ED1" w:rsidP="00775F70">
            <w:pPr>
              <w:rPr>
                <w:sz w:val="13"/>
                <w:szCs w:val="13"/>
              </w:rPr>
            </w:pPr>
            <w:r>
              <w:rPr>
                <w:rFonts w:ascii="Helvetica Neue" w:eastAsia="Helvetica Neue" w:hAnsi="Helvetica Neue" w:cs="Helvetica Neue"/>
                <w:color w:val="000000"/>
                <w:sz w:val="13"/>
                <w:szCs w:val="13"/>
              </w:rPr>
              <w:t>1</w:t>
            </w:r>
          </w:p>
        </w:tc>
        <w:tc>
          <w:tcPr>
            <w:tcW w:w="374" w:type="dxa"/>
            <w:tcMar>
              <w:top w:w="0" w:type="dxa"/>
              <w:left w:w="75" w:type="dxa"/>
              <w:bottom w:w="0" w:type="dxa"/>
              <w:right w:w="75" w:type="dxa"/>
            </w:tcMar>
            <w:vAlign w:val="center"/>
          </w:tcPr>
          <w:p w14:paraId="25244E53" w14:textId="77777777" w:rsidR="00B85ED1" w:rsidRDefault="00B85ED1" w:rsidP="00775F70">
            <w:pPr>
              <w:rPr>
                <w:sz w:val="13"/>
                <w:szCs w:val="13"/>
              </w:rPr>
            </w:pPr>
            <w:r>
              <w:rPr>
                <w:rFonts w:ascii="Helvetica Neue" w:eastAsia="Helvetica Neue" w:hAnsi="Helvetica Neue" w:cs="Helvetica Neue"/>
                <w:color w:val="000000"/>
                <w:sz w:val="13"/>
                <w:szCs w:val="13"/>
              </w:rPr>
              <w:t>12</w:t>
            </w:r>
          </w:p>
        </w:tc>
        <w:tc>
          <w:tcPr>
            <w:tcW w:w="367" w:type="dxa"/>
            <w:tcMar>
              <w:top w:w="0" w:type="dxa"/>
              <w:left w:w="75" w:type="dxa"/>
              <w:bottom w:w="0" w:type="dxa"/>
              <w:right w:w="75" w:type="dxa"/>
            </w:tcMar>
            <w:vAlign w:val="center"/>
          </w:tcPr>
          <w:p w14:paraId="7CDD8191" w14:textId="77777777" w:rsidR="00B85ED1" w:rsidRDefault="00B85ED1" w:rsidP="00775F70">
            <w:pPr>
              <w:rPr>
                <w:sz w:val="13"/>
                <w:szCs w:val="13"/>
              </w:rPr>
            </w:pPr>
            <w:r>
              <w:rPr>
                <w:rFonts w:ascii="Helvetica Neue" w:eastAsia="Helvetica Neue" w:hAnsi="Helvetica Neue" w:cs="Helvetica Neue"/>
                <w:color w:val="000000"/>
                <w:sz w:val="13"/>
                <w:szCs w:val="13"/>
              </w:rPr>
              <w:t>5</w:t>
            </w:r>
          </w:p>
        </w:tc>
        <w:tc>
          <w:tcPr>
            <w:tcW w:w="403" w:type="dxa"/>
            <w:tcMar>
              <w:top w:w="0" w:type="dxa"/>
              <w:left w:w="75" w:type="dxa"/>
              <w:bottom w:w="0" w:type="dxa"/>
              <w:right w:w="75" w:type="dxa"/>
            </w:tcMar>
            <w:vAlign w:val="center"/>
          </w:tcPr>
          <w:p w14:paraId="58C09973"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25" w:type="dxa"/>
            <w:tcMar>
              <w:top w:w="0" w:type="dxa"/>
              <w:left w:w="75" w:type="dxa"/>
              <w:bottom w:w="0" w:type="dxa"/>
              <w:right w:w="75" w:type="dxa"/>
            </w:tcMar>
            <w:vAlign w:val="center"/>
          </w:tcPr>
          <w:p w14:paraId="6FCBC1B1"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10" w:type="dxa"/>
            <w:tcMar>
              <w:top w:w="0" w:type="dxa"/>
              <w:left w:w="75" w:type="dxa"/>
              <w:bottom w:w="0" w:type="dxa"/>
              <w:right w:w="75" w:type="dxa"/>
            </w:tcMar>
            <w:vAlign w:val="center"/>
          </w:tcPr>
          <w:p w14:paraId="76D2993C"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39" w:type="dxa"/>
            <w:tcMar>
              <w:top w:w="0" w:type="dxa"/>
              <w:left w:w="75" w:type="dxa"/>
              <w:bottom w:w="0" w:type="dxa"/>
              <w:right w:w="75" w:type="dxa"/>
            </w:tcMar>
            <w:vAlign w:val="center"/>
          </w:tcPr>
          <w:p w14:paraId="084D8F68"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25" w:type="dxa"/>
            <w:tcMar>
              <w:top w:w="0" w:type="dxa"/>
              <w:left w:w="75" w:type="dxa"/>
              <w:bottom w:w="0" w:type="dxa"/>
              <w:right w:w="75" w:type="dxa"/>
            </w:tcMar>
            <w:vAlign w:val="center"/>
          </w:tcPr>
          <w:p w14:paraId="22833EF5" w14:textId="77777777" w:rsidR="00B85ED1" w:rsidRDefault="00B85ED1" w:rsidP="00775F70">
            <w:pPr>
              <w:rPr>
                <w:sz w:val="13"/>
                <w:szCs w:val="13"/>
              </w:rPr>
            </w:pPr>
            <w:r>
              <w:rPr>
                <w:rFonts w:ascii="Helvetica Neue" w:eastAsia="Helvetica Neue" w:hAnsi="Helvetica Neue" w:cs="Helvetica Neue"/>
                <w:color w:val="000000"/>
                <w:sz w:val="13"/>
                <w:szCs w:val="13"/>
              </w:rPr>
              <w:t>2</w:t>
            </w:r>
          </w:p>
        </w:tc>
        <w:tc>
          <w:tcPr>
            <w:tcW w:w="418" w:type="dxa"/>
            <w:tcMar>
              <w:top w:w="0" w:type="dxa"/>
              <w:left w:w="75" w:type="dxa"/>
              <w:bottom w:w="0" w:type="dxa"/>
              <w:right w:w="75" w:type="dxa"/>
            </w:tcMar>
            <w:vAlign w:val="center"/>
          </w:tcPr>
          <w:p w14:paraId="2012FCFF" w14:textId="77777777" w:rsidR="00B85ED1" w:rsidRDefault="00B85ED1" w:rsidP="00775F70">
            <w:pPr>
              <w:rPr>
                <w:sz w:val="13"/>
                <w:szCs w:val="13"/>
              </w:rPr>
            </w:pPr>
            <w:r>
              <w:rPr>
                <w:rFonts w:ascii="Helvetica Neue" w:eastAsia="Helvetica Neue" w:hAnsi="Helvetica Neue" w:cs="Helvetica Neue"/>
                <w:color w:val="000000"/>
                <w:sz w:val="13"/>
                <w:szCs w:val="13"/>
              </w:rPr>
              <w:t>84</w:t>
            </w:r>
          </w:p>
        </w:tc>
        <w:tc>
          <w:tcPr>
            <w:tcW w:w="403" w:type="dxa"/>
            <w:tcMar>
              <w:top w:w="0" w:type="dxa"/>
              <w:left w:w="75" w:type="dxa"/>
              <w:bottom w:w="0" w:type="dxa"/>
              <w:right w:w="75" w:type="dxa"/>
            </w:tcMar>
            <w:vAlign w:val="center"/>
          </w:tcPr>
          <w:p w14:paraId="13807AC3" w14:textId="77777777" w:rsidR="00B85ED1" w:rsidRDefault="00B85ED1" w:rsidP="00775F70">
            <w:pPr>
              <w:rPr>
                <w:sz w:val="13"/>
                <w:szCs w:val="13"/>
              </w:rPr>
            </w:pPr>
            <w:r>
              <w:rPr>
                <w:rFonts w:ascii="Helvetica Neue" w:eastAsia="Helvetica Neue" w:hAnsi="Helvetica Neue" w:cs="Helvetica Neue"/>
                <w:color w:val="000000"/>
                <w:sz w:val="13"/>
                <w:szCs w:val="13"/>
              </w:rPr>
              <w:t>1</w:t>
            </w:r>
          </w:p>
        </w:tc>
        <w:tc>
          <w:tcPr>
            <w:tcW w:w="447" w:type="dxa"/>
            <w:tcMar>
              <w:top w:w="0" w:type="dxa"/>
              <w:left w:w="75" w:type="dxa"/>
              <w:bottom w:w="0" w:type="dxa"/>
              <w:right w:w="75" w:type="dxa"/>
            </w:tcMar>
            <w:vAlign w:val="center"/>
          </w:tcPr>
          <w:p w14:paraId="42F24030" w14:textId="77777777" w:rsidR="00B85ED1" w:rsidRDefault="00B85ED1" w:rsidP="00775F70">
            <w:pPr>
              <w:rPr>
                <w:sz w:val="13"/>
                <w:szCs w:val="13"/>
              </w:rPr>
            </w:pPr>
            <w:r>
              <w:rPr>
                <w:rFonts w:ascii="Helvetica Neue" w:eastAsia="Helvetica Neue" w:hAnsi="Helvetica Neue" w:cs="Helvetica Neue"/>
                <w:color w:val="000000"/>
                <w:sz w:val="13"/>
                <w:szCs w:val="13"/>
              </w:rPr>
              <w:t>1</w:t>
            </w:r>
          </w:p>
        </w:tc>
        <w:tc>
          <w:tcPr>
            <w:tcW w:w="446" w:type="dxa"/>
            <w:tcMar>
              <w:top w:w="0" w:type="dxa"/>
              <w:left w:w="75" w:type="dxa"/>
              <w:bottom w:w="0" w:type="dxa"/>
              <w:right w:w="75" w:type="dxa"/>
            </w:tcMar>
            <w:vAlign w:val="center"/>
          </w:tcPr>
          <w:p w14:paraId="629557DD" w14:textId="77777777" w:rsidR="00B85ED1" w:rsidRDefault="00B85ED1" w:rsidP="00775F70">
            <w:pPr>
              <w:rPr>
                <w:sz w:val="13"/>
                <w:szCs w:val="13"/>
              </w:rPr>
            </w:pPr>
            <w:r>
              <w:rPr>
                <w:rFonts w:ascii="Helvetica Neue" w:eastAsia="Helvetica Neue" w:hAnsi="Helvetica Neue" w:cs="Helvetica Neue"/>
                <w:color w:val="000000"/>
                <w:sz w:val="13"/>
                <w:szCs w:val="13"/>
              </w:rPr>
              <w:t>13</w:t>
            </w:r>
          </w:p>
        </w:tc>
        <w:tc>
          <w:tcPr>
            <w:tcW w:w="396" w:type="dxa"/>
            <w:tcMar>
              <w:top w:w="0" w:type="dxa"/>
              <w:left w:w="75" w:type="dxa"/>
              <w:bottom w:w="0" w:type="dxa"/>
              <w:right w:w="75" w:type="dxa"/>
            </w:tcMar>
            <w:vAlign w:val="center"/>
          </w:tcPr>
          <w:p w14:paraId="16589EBE"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18" w:type="dxa"/>
            <w:tcMar>
              <w:top w:w="0" w:type="dxa"/>
              <w:left w:w="75" w:type="dxa"/>
              <w:bottom w:w="0" w:type="dxa"/>
              <w:right w:w="75" w:type="dxa"/>
            </w:tcMar>
            <w:vAlign w:val="center"/>
          </w:tcPr>
          <w:p w14:paraId="60CE9040"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32" w:type="dxa"/>
            <w:tcMar>
              <w:top w:w="0" w:type="dxa"/>
              <w:left w:w="75" w:type="dxa"/>
              <w:bottom w:w="0" w:type="dxa"/>
              <w:right w:w="75" w:type="dxa"/>
            </w:tcMar>
            <w:vAlign w:val="center"/>
          </w:tcPr>
          <w:p w14:paraId="6F80CE0D"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32" w:type="dxa"/>
            <w:tcMar>
              <w:top w:w="0" w:type="dxa"/>
              <w:left w:w="75" w:type="dxa"/>
              <w:bottom w:w="0" w:type="dxa"/>
              <w:right w:w="75" w:type="dxa"/>
            </w:tcMar>
            <w:vAlign w:val="center"/>
          </w:tcPr>
          <w:p w14:paraId="3B6DAAA8"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338" w:type="dxa"/>
            <w:tcMar>
              <w:top w:w="0" w:type="dxa"/>
              <w:left w:w="75" w:type="dxa"/>
              <w:bottom w:w="0" w:type="dxa"/>
              <w:right w:w="75" w:type="dxa"/>
            </w:tcMar>
            <w:vAlign w:val="center"/>
          </w:tcPr>
          <w:p w14:paraId="7938B217"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39" w:type="dxa"/>
            <w:tcMar>
              <w:top w:w="0" w:type="dxa"/>
              <w:left w:w="75" w:type="dxa"/>
              <w:bottom w:w="0" w:type="dxa"/>
              <w:right w:w="75" w:type="dxa"/>
            </w:tcMar>
            <w:vAlign w:val="center"/>
          </w:tcPr>
          <w:p w14:paraId="0F150C00" w14:textId="77777777" w:rsidR="00B85ED1" w:rsidRDefault="00B85ED1" w:rsidP="00775F70">
            <w:pPr>
              <w:rPr>
                <w:sz w:val="13"/>
                <w:szCs w:val="13"/>
              </w:rPr>
            </w:pPr>
            <w:r>
              <w:rPr>
                <w:rFonts w:ascii="Helvetica Neue" w:eastAsia="Helvetica Neue" w:hAnsi="Helvetica Neue" w:cs="Helvetica Neue"/>
                <w:color w:val="000000"/>
                <w:sz w:val="13"/>
                <w:szCs w:val="13"/>
              </w:rPr>
              <w:t>45</w:t>
            </w:r>
          </w:p>
        </w:tc>
      </w:tr>
      <w:tr w:rsidR="00B85ED1" w14:paraId="4302711C" w14:textId="77777777" w:rsidTr="00775F70">
        <w:trPr>
          <w:trHeight w:val="244"/>
          <w:jc w:val="center"/>
        </w:trPr>
        <w:tc>
          <w:tcPr>
            <w:tcW w:w="735" w:type="dxa"/>
            <w:tcBorders>
              <w:right w:val="single" w:sz="4" w:space="0" w:color="000000"/>
            </w:tcBorders>
            <w:tcMar>
              <w:top w:w="0" w:type="dxa"/>
              <w:left w:w="75" w:type="dxa"/>
              <w:bottom w:w="0" w:type="dxa"/>
              <w:right w:w="75" w:type="dxa"/>
            </w:tcMar>
            <w:vAlign w:val="center"/>
          </w:tcPr>
          <w:p w14:paraId="2A6AE20F" w14:textId="77777777" w:rsidR="00B85ED1" w:rsidRDefault="00B85ED1" w:rsidP="00775F70">
            <w:pPr>
              <w:rPr>
                <w:sz w:val="13"/>
                <w:szCs w:val="13"/>
              </w:rPr>
            </w:pPr>
            <w:r>
              <w:rPr>
                <w:rFonts w:ascii="Helvetica Neue" w:eastAsia="Helvetica Neue" w:hAnsi="Helvetica Neue" w:cs="Helvetica Neue"/>
                <w:b/>
                <w:color w:val="000000"/>
                <w:sz w:val="13"/>
                <w:szCs w:val="13"/>
              </w:rPr>
              <w:t>2.2.6</w:t>
            </w:r>
          </w:p>
        </w:tc>
        <w:tc>
          <w:tcPr>
            <w:tcW w:w="418" w:type="dxa"/>
            <w:tcBorders>
              <w:left w:val="single" w:sz="4" w:space="0" w:color="000000"/>
            </w:tcBorders>
            <w:tcMar>
              <w:top w:w="0" w:type="dxa"/>
              <w:left w:w="75" w:type="dxa"/>
              <w:bottom w:w="0" w:type="dxa"/>
              <w:right w:w="75" w:type="dxa"/>
            </w:tcMar>
            <w:vAlign w:val="center"/>
          </w:tcPr>
          <w:p w14:paraId="616F195D"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25" w:type="dxa"/>
            <w:tcMar>
              <w:top w:w="0" w:type="dxa"/>
              <w:left w:w="75" w:type="dxa"/>
              <w:bottom w:w="0" w:type="dxa"/>
              <w:right w:w="75" w:type="dxa"/>
            </w:tcMar>
            <w:vAlign w:val="center"/>
          </w:tcPr>
          <w:p w14:paraId="7E2CDC4C"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18" w:type="dxa"/>
            <w:tcMar>
              <w:top w:w="0" w:type="dxa"/>
              <w:left w:w="75" w:type="dxa"/>
              <w:bottom w:w="0" w:type="dxa"/>
              <w:right w:w="75" w:type="dxa"/>
            </w:tcMar>
            <w:vAlign w:val="center"/>
          </w:tcPr>
          <w:p w14:paraId="1A0C55CF" w14:textId="77777777" w:rsidR="00B85ED1" w:rsidRDefault="00B85ED1" w:rsidP="00775F70">
            <w:pPr>
              <w:rPr>
                <w:sz w:val="13"/>
                <w:szCs w:val="13"/>
              </w:rPr>
            </w:pPr>
            <w:r>
              <w:rPr>
                <w:rFonts w:ascii="Helvetica Neue" w:eastAsia="Helvetica Neue" w:hAnsi="Helvetica Neue" w:cs="Helvetica Neue"/>
                <w:color w:val="000000"/>
                <w:sz w:val="13"/>
                <w:szCs w:val="13"/>
              </w:rPr>
              <w:t>1</w:t>
            </w:r>
          </w:p>
        </w:tc>
        <w:tc>
          <w:tcPr>
            <w:tcW w:w="418" w:type="dxa"/>
            <w:tcMar>
              <w:top w:w="0" w:type="dxa"/>
              <w:left w:w="75" w:type="dxa"/>
              <w:bottom w:w="0" w:type="dxa"/>
              <w:right w:w="75" w:type="dxa"/>
            </w:tcMar>
            <w:vAlign w:val="center"/>
          </w:tcPr>
          <w:p w14:paraId="6644A5F6"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32" w:type="dxa"/>
            <w:tcMar>
              <w:top w:w="0" w:type="dxa"/>
              <w:left w:w="75" w:type="dxa"/>
              <w:bottom w:w="0" w:type="dxa"/>
              <w:right w:w="75" w:type="dxa"/>
            </w:tcMar>
            <w:vAlign w:val="center"/>
          </w:tcPr>
          <w:p w14:paraId="729FBE4F" w14:textId="77777777" w:rsidR="00B85ED1" w:rsidRDefault="00B85ED1" w:rsidP="00775F70">
            <w:pPr>
              <w:rPr>
                <w:sz w:val="13"/>
                <w:szCs w:val="13"/>
              </w:rPr>
            </w:pPr>
            <w:r>
              <w:rPr>
                <w:rFonts w:ascii="Helvetica Neue" w:eastAsia="Helvetica Neue" w:hAnsi="Helvetica Neue" w:cs="Helvetica Neue"/>
                <w:color w:val="000000"/>
                <w:sz w:val="13"/>
                <w:szCs w:val="13"/>
              </w:rPr>
              <w:t>22</w:t>
            </w:r>
          </w:p>
        </w:tc>
        <w:tc>
          <w:tcPr>
            <w:tcW w:w="432" w:type="dxa"/>
            <w:tcMar>
              <w:top w:w="0" w:type="dxa"/>
              <w:left w:w="75" w:type="dxa"/>
              <w:bottom w:w="0" w:type="dxa"/>
              <w:right w:w="75" w:type="dxa"/>
            </w:tcMar>
            <w:vAlign w:val="center"/>
          </w:tcPr>
          <w:p w14:paraId="7554C4C6" w14:textId="77777777" w:rsidR="00B85ED1" w:rsidRDefault="00B85ED1" w:rsidP="00775F70">
            <w:pPr>
              <w:rPr>
                <w:sz w:val="13"/>
                <w:szCs w:val="13"/>
              </w:rPr>
            </w:pPr>
            <w:r>
              <w:rPr>
                <w:rFonts w:ascii="Helvetica Neue" w:eastAsia="Helvetica Neue" w:hAnsi="Helvetica Neue" w:cs="Helvetica Neue"/>
                <w:color w:val="000000"/>
                <w:sz w:val="13"/>
                <w:szCs w:val="13"/>
              </w:rPr>
              <w:t>8</w:t>
            </w:r>
          </w:p>
        </w:tc>
        <w:tc>
          <w:tcPr>
            <w:tcW w:w="374" w:type="dxa"/>
            <w:tcMar>
              <w:top w:w="0" w:type="dxa"/>
              <w:left w:w="75" w:type="dxa"/>
              <w:bottom w:w="0" w:type="dxa"/>
              <w:right w:w="75" w:type="dxa"/>
            </w:tcMar>
            <w:vAlign w:val="center"/>
          </w:tcPr>
          <w:p w14:paraId="500DC54F" w14:textId="77777777" w:rsidR="00B85ED1" w:rsidRDefault="00B85ED1" w:rsidP="00775F70">
            <w:pPr>
              <w:rPr>
                <w:sz w:val="13"/>
                <w:szCs w:val="13"/>
              </w:rPr>
            </w:pPr>
            <w:r>
              <w:rPr>
                <w:rFonts w:ascii="Helvetica Neue" w:eastAsia="Helvetica Neue" w:hAnsi="Helvetica Neue" w:cs="Helvetica Neue"/>
                <w:color w:val="000000"/>
                <w:sz w:val="13"/>
                <w:szCs w:val="13"/>
              </w:rPr>
              <w:t>226</w:t>
            </w:r>
          </w:p>
        </w:tc>
        <w:tc>
          <w:tcPr>
            <w:tcW w:w="367" w:type="dxa"/>
            <w:tcMar>
              <w:top w:w="0" w:type="dxa"/>
              <w:left w:w="75" w:type="dxa"/>
              <w:bottom w:w="0" w:type="dxa"/>
              <w:right w:w="75" w:type="dxa"/>
            </w:tcMar>
            <w:vAlign w:val="center"/>
          </w:tcPr>
          <w:p w14:paraId="3B573866" w14:textId="77777777" w:rsidR="00B85ED1" w:rsidRDefault="00B85ED1" w:rsidP="00775F70">
            <w:pPr>
              <w:rPr>
                <w:sz w:val="13"/>
                <w:szCs w:val="13"/>
              </w:rPr>
            </w:pPr>
            <w:r>
              <w:rPr>
                <w:rFonts w:ascii="Helvetica Neue" w:eastAsia="Helvetica Neue" w:hAnsi="Helvetica Neue" w:cs="Helvetica Neue"/>
                <w:color w:val="000000"/>
                <w:sz w:val="13"/>
                <w:szCs w:val="13"/>
              </w:rPr>
              <w:t>2</w:t>
            </w:r>
          </w:p>
        </w:tc>
        <w:tc>
          <w:tcPr>
            <w:tcW w:w="403" w:type="dxa"/>
            <w:tcMar>
              <w:top w:w="0" w:type="dxa"/>
              <w:left w:w="75" w:type="dxa"/>
              <w:bottom w:w="0" w:type="dxa"/>
              <w:right w:w="75" w:type="dxa"/>
            </w:tcMar>
            <w:vAlign w:val="center"/>
          </w:tcPr>
          <w:p w14:paraId="1C1B6C96"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25" w:type="dxa"/>
            <w:tcMar>
              <w:top w:w="0" w:type="dxa"/>
              <w:left w:w="75" w:type="dxa"/>
              <w:bottom w:w="0" w:type="dxa"/>
              <w:right w:w="75" w:type="dxa"/>
            </w:tcMar>
            <w:vAlign w:val="center"/>
          </w:tcPr>
          <w:p w14:paraId="63216D90"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10" w:type="dxa"/>
            <w:tcMar>
              <w:top w:w="0" w:type="dxa"/>
              <w:left w:w="75" w:type="dxa"/>
              <w:bottom w:w="0" w:type="dxa"/>
              <w:right w:w="75" w:type="dxa"/>
            </w:tcMar>
            <w:vAlign w:val="center"/>
          </w:tcPr>
          <w:p w14:paraId="14751A90" w14:textId="77777777" w:rsidR="00B85ED1" w:rsidRDefault="00B85ED1" w:rsidP="00775F70">
            <w:pPr>
              <w:rPr>
                <w:sz w:val="13"/>
                <w:szCs w:val="13"/>
              </w:rPr>
            </w:pPr>
            <w:r>
              <w:rPr>
                <w:rFonts w:ascii="Helvetica Neue" w:eastAsia="Helvetica Neue" w:hAnsi="Helvetica Neue" w:cs="Helvetica Neue"/>
                <w:color w:val="000000"/>
                <w:sz w:val="13"/>
                <w:szCs w:val="13"/>
              </w:rPr>
              <w:t>9</w:t>
            </w:r>
          </w:p>
        </w:tc>
        <w:tc>
          <w:tcPr>
            <w:tcW w:w="439" w:type="dxa"/>
            <w:tcMar>
              <w:top w:w="0" w:type="dxa"/>
              <w:left w:w="75" w:type="dxa"/>
              <w:bottom w:w="0" w:type="dxa"/>
              <w:right w:w="75" w:type="dxa"/>
            </w:tcMar>
            <w:vAlign w:val="center"/>
          </w:tcPr>
          <w:p w14:paraId="6B88B358"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25" w:type="dxa"/>
            <w:tcMar>
              <w:top w:w="0" w:type="dxa"/>
              <w:left w:w="75" w:type="dxa"/>
              <w:bottom w:w="0" w:type="dxa"/>
              <w:right w:w="75" w:type="dxa"/>
            </w:tcMar>
            <w:vAlign w:val="center"/>
          </w:tcPr>
          <w:p w14:paraId="7655172C" w14:textId="77777777" w:rsidR="00B85ED1" w:rsidRDefault="00B85ED1" w:rsidP="00775F70">
            <w:pPr>
              <w:rPr>
                <w:sz w:val="13"/>
                <w:szCs w:val="13"/>
              </w:rPr>
            </w:pPr>
            <w:r>
              <w:rPr>
                <w:rFonts w:ascii="Helvetica Neue" w:eastAsia="Helvetica Neue" w:hAnsi="Helvetica Neue" w:cs="Helvetica Neue"/>
                <w:color w:val="000000"/>
                <w:sz w:val="13"/>
                <w:szCs w:val="13"/>
              </w:rPr>
              <w:t>7</w:t>
            </w:r>
          </w:p>
        </w:tc>
        <w:tc>
          <w:tcPr>
            <w:tcW w:w="418" w:type="dxa"/>
            <w:tcMar>
              <w:top w:w="0" w:type="dxa"/>
              <w:left w:w="75" w:type="dxa"/>
              <w:bottom w:w="0" w:type="dxa"/>
              <w:right w:w="75" w:type="dxa"/>
            </w:tcMar>
            <w:vAlign w:val="center"/>
          </w:tcPr>
          <w:p w14:paraId="3966FBE1" w14:textId="77777777" w:rsidR="00B85ED1" w:rsidRDefault="00B85ED1" w:rsidP="00775F70">
            <w:pPr>
              <w:rPr>
                <w:sz w:val="13"/>
                <w:szCs w:val="13"/>
              </w:rPr>
            </w:pPr>
            <w:r>
              <w:rPr>
                <w:rFonts w:ascii="Helvetica Neue" w:eastAsia="Helvetica Neue" w:hAnsi="Helvetica Neue" w:cs="Helvetica Neue"/>
                <w:color w:val="000000"/>
                <w:sz w:val="13"/>
                <w:szCs w:val="13"/>
              </w:rPr>
              <w:t>4</w:t>
            </w:r>
          </w:p>
        </w:tc>
        <w:tc>
          <w:tcPr>
            <w:tcW w:w="403" w:type="dxa"/>
            <w:tcMar>
              <w:top w:w="0" w:type="dxa"/>
              <w:left w:w="75" w:type="dxa"/>
              <w:bottom w:w="0" w:type="dxa"/>
              <w:right w:w="75" w:type="dxa"/>
            </w:tcMar>
            <w:vAlign w:val="center"/>
          </w:tcPr>
          <w:p w14:paraId="3ED9BB2F" w14:textId="77777777" w:rsidR="00B85ED1" w:rsidRDefault="00B85ED1" w:rsidP="00775F70">
            <w:pPr>
              <w:rPr>
                <w:sz w:val="13"/>
                <w:szCs w:val="13"/>
              </w:rPr>
            </w:pPr>
            <w:r>
              <w:rPr>
                <w:rFonts w:ascii="Helvetica Neue" w:eastAsia="Helvetica Neue" w:hAnsi="Helvetica Neue" w:cs="Helvetica Neue"/>
                <w:color w:val="000000"/>
                <w:sz w:val="13"/>
                <w:szCs w:val="13"/>
              </w:rPr>
              <w:t>204</w:t>
            </w:r>
          </w:p>
        </w:tc>
        <w:tc>
          <w:tcPr>
            <w:tcW w:w="447" w:type="dxa"/>
            <w:tcMar>
              <w:top w:w="0" w:type="dxa"/>
              <w:left w:w="75" w:type="dxa"/>
              <w:bottom w:w="0" w:type="dxa"/>
              <w:right w:w="75" w:type="dxa"/>
            </w:tcMar>
            <w:vAlign w:val="center"/>
          </w:tcPr>
          <w:p w14:paraId="41EEC8C0" w14:textId="77777777" w:rsidR="00B85ED1" w:rsidRDefault="00B85ED1" w:rsidP="00775F70">
            <w:pPr>
              <w:rPr>
                <w:sz w:val="13"/>
                <w:szCs w:val="13"/>
              </w:rPr>
            </w:pPr>
            <w:r>
              <w:rPr>
                <w:rFonts w:ascii="Helvetica Neue" w:eastAsia="Helvetica Neue" w:hAnsi="Helvetica Neue" w:cs="Helvetica Neue"/>
                <w:color w:val="000000"/>
                <w:sz w:val="13"/>
                <w:szCs w:val="13"/>
              </w:rPr>
              <w:t>1</w:t>
            </w:r>
          </w:p>
        </w:tc>
        <w:tc>
          <w:tcPr>
            <w:tcW w:w="446" w:type="dxa"/>
            <w:tcMar>
              <w:top w:w="0" w:type="dxa"/>
              <w:left w:w="75" w:type="dxa"/>
              <w:bottom w:w="0" w:type="dxa"/>
              <w:right w:w="75" w:type="dxa"/>
            </w:tcMar>
            <w:vAlign w:val="center"/>
          </w:tcPr>
          <w:p w14:paraId="00983CF4" w14:textId="77777777" w:rsidR="00B85ED1" w:rsidRDefault="00B85ED1" w:rsidP="00775F70">
            <w:pPr>
              <w:rPr>
                <w:sz w:val="13"/>
                <w:szCs w:val="13"/>
              </w:rPr>
            </w:pPr>
            <w:r>
              <w:rPr>
                <w:rFonts w:ascii="Helvetica Neue" w:eastAsia="Helvetica Neue" w:hAnsi="Helvetica Neue" w:cs="Helvetica Neue"/>
                <w:color w:val="000000"/>
                <w:sz w:val="13"/>
                <w:szCs w:val="13"/>
              </w:rPr>
              <w:t>4</w:t>
            </w:r>
          </w:p>
        </w:tc>
        <w:tc>
          <w:tcPr>
            <w:tcW w:w="396" w:type="dxa"/>
            <w:tcMar>
              <w:top w:w="0" w:type="dxa"/>
              <w:left w:w="75" w:type="dxa"/>
              <w:bottom w:w="0" w:type="dxa"/>
              <w:right w:w="75" w:type="dxa"/>
            </w:tcMar>
            <w:vAlign w:val="center"/>
          </w:tcPr>
          <w:p w14:paraId="6B670FE4"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18" w:type="dxa"/>
            <w:tcMar>
              <w:top w:w="0" w:type="dxa"/>
              <w:left w:w="75" w:type="dxa"/>
              <w:bottom w:w="0" w:type="dxa"/>
              <w:right w:w="75" w:type="dxa"/>
            </w:tcMar>
            <w:vAlign w:val="center"/>
          </w:tcPr>
          <w:p w14:paraId="6BD980F5"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32" w:type="dxa"/>
            <w:tcMar>
              <w:top w:w="0" w:type="dxa"/>
              <w:left w:w="75" w:type="dxa"/>
              <w:bottom w:w="0" w:type="dxa"/>
              <w:right w:w="75" w:type="dxa"/>
            </w:tcMar>
            <w:vAlign w:val="center"/>
          </w:tcPr>
          <w:p w14:paraId="12352860"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32" w:type="dxa"/>
            <w:tcMar>
              <w:top w:w="0" w:type="dxa"/>
              <w:left w:w="75" w:type="dxa"/>
              <w:bottom w:w="0" w:type="dxa"/>
              <w:right w:w="75" w:type="dxa"/>
            </w:tcMar>
            <w:vAlign w:val="center"/>
          </w:tcPr>
          <w:p w14:paraId="1C5A979C"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338" w:type="dxa"/>
            <w:tcMar>
              <w:top w:w="0" w:type="dxa"/>
              <w:left w:w="75" w:type="dxa"/>
              <w:bottom w:w="0" w:type="dxa"/>
              <w:right w:w="75" w:type="dxa"/>
            </w:tcMar>
            <w:vAlign w:val="center"/>
          </w:tcPr>
          <w:p w14:paraId="5A770001"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39" w:type="dxa"/>
            <w:tcMar>
              <w:top w:w="0" w:type="dxa"/>
              <w:left w:w="75" w:type="dxa"/>
              <w:bottom w:w="0" w:type="dxa"/>
              <w:right w:w="75" w:type="dxa"/>
            </w:tcMar>
            <w:vAlign w:val="center"/>
          </w:tcPr>
          <w:p w14:paraId="22481961" w14:textId="77777777" w:rsidR="00B85ED1" w:rsidRDefault="00B85ED1" w:rsidP="00775F70">
            <w:pPr>
              <w:rPr>
                <w:sz w:val="13"/>
                <w:szCs w:val="13"/>
              </w:rPr>
            </w:pPr>
            <w:r>
              <w:rPr>
                <w:rFonts w:ascii="Helvetica Neue" w:eastAsia="Helvetica Neue" w:hAnsi="Helvetica Neue" w:cs="Helvetica Neue"/>
                <w:color w:val="000000"/>
                <w:sz w:val="13"/>
                <w:szCs w:val="13"/>
              </w:rPr>
              <w:t>154</w:t>
            </w:r>
          </w:p>
        </w:tc>
      </w:tr>
      <w:tr w:rsidR="00B85ED1" w14:paraId="283F681E" w14:textId="77777777" w:rsidTr="00775F70">
        <w:trPr>
          <w:trHeight w:val="224"/>
          <w:jc w:val="center"/>
        </w:trPr>
        <w:tc>
          <w:tcPr>
            <w:tcW w:w="735" w:type="dxa"/>
            <w:tcBorders>
              <w:right w:val="single" w:sz="4" w:space="0" w:color="000000"/>
            </w:tcBorders>
            <w:tcMar>
              <w:top w:w="0" w:type="dxa"/>
              <w:left w:w="75" w:type="dxa"/>
              <w:bottom w:w="0" w:type="dxa"/>
              <w:right w:w="75" w:type="dxa"/>
            </w:tcMar>
            <w:vAlign w:val="center"/>
          </w:tcPr>
          <w:p w14:paraId="4FBA14F7" w14:textId="77777777" w:rsidR="00B85ED1" w:rsidRDefault="00B85ED1" w:rsidP="00775F70">
            <w:pPr>
              <w:rPr>
                <w:sz w:val="13"/>
                <w:szCs w:val="13"/>
              </w:rPr>
            </w:pPr>
            <w:r>
              <w:rPr>
                <w:rFonts w:ascii="Helvetica Neue" w:eastAsia="Helvetica Neue" w:hAnsi="Helvetica Neue" w:cs="Helvetica Neue"/>
                <w:b/>
                <w:color w:val="000000"/>
                <w:sz w:val="13"/>
                <w:szCs w:val="13"/>
              </w:rPr>
              <w:t>2.2.7</w:t>
            </w:r>
          </w:p>
        </w:tc>
        <w:tc>
          <w:tcPr>
            <w:tcW w:w="418" w:type="dxa"/>
            <w:tcBorders>
              <w:left w:val="single" w:sz="4" w:space="0" w:color="000000"/>
            </w:tcBorders>
            <w:tcMar>
              <w:top w:w="0" w:type="dxa"/>
              <w:left w:w="75" w:type="dxa"/>
              <w:bottom w:w="0" w:type="dxa"/>
              <w:right w:w="75" w:type="dxa"/>
            </w:tcMar>
            <w:vAlign w:val="center"/>
          </w:tcPr>
          <w:p w14:paraId="30C320BF"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25" w:type="dxa"/>
            <w:tcMar>
              <w:top w:w="0" w:type="dxa"/>
              <w:left w:w="75" w:type="dxa"/>
              <w:bottom w:w="0" w:type="dxa"/>
              <w:right w:w="75" w:type="dxa"/>
            </w:tcMar>
            <w:vAlign w:val="center"/>
          </w:tcPr>
          <w:p w14:paraId="48CC1122"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18" w:type="dxa"/>
            <w:tcMar>
              <w:top w:w="0" w:type="dxa"/>
              <w:left w:w="75" w:type="dxa"/>
              <w:bottom w:w="0" w:type="dxa"/>
              <w:right w:w="75" w:type="dxa"/>
            </w:tcMar>
            <w:vAlign w:val="center"/>
          </w:tcPr>
          <w:p w14:paraId="57BA25B5"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18" w:type="dxa"/>
            <w:tcMar>
              <w:top w:w="0" w:type="dxa"/>
              <w:left w:w="75" w:type="dxa"/>
              <w:bottom w:w="0" w:type="dxa"/>
              <w:right w:w="75" w:type="dxa"/>
            </w:tcMar>
            <w:vAlign w:val="center"/>
          </w:tcPr>
          <w:p w14:paraId="1B458139"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32" w:type="dxa"/>
            <w:tcMar>
              <w:top w:w="0" w:type="dxa"/>
              <w:left w:w="75" w:type="dxa"/>
              <w:bottom w:w="0" w:type="dxa"/>
              <w:right w:w="75" w:type="dxa"/>
            </w:tcMar>
            <w:vAlign w:val="center"/>
          </w:tcPr>
          <w:p w14:paraId="547B33D5" w14:textId="77777777" w:rsidR="00B85ED1" w:rsidRDefault="00B85ED1" w:rsidP="00775F70">
            <w:pPr>
              <w:rPr>
                <w:sz w:val="13"/>
                <w:szCs w:val="13"/>
              </w:rPr>
            </w:pPr>
            <w:r>
              <w:rPr>
                <w:rFonts w:ascii="Helvetica Neue" w:eastAsia="Helvetica Neue" w:hAnsi="Helvetica Neue" w:cs="Helvetica Neue"/>
                <w:color w:val="000000"/>
                <w:sz w:val="13"/>
                <w:szCs w:val="13"/>
              </w:rPr>
              <w:t>97</w:t>
            </w:r>
          </w:p>
        </w:tc>
        <w:tc>
          <w:tcPr>
            <w:tcW w:w="432" w:type="dxa"/>
            <w:tcMar>
              <w:top w:w="0" w:type="dxa"/>
              <w:left w:w="75" w:type="dxa"/>
              <w:bottom w:w="0" w:type="dxa"/>
              <w:right w:w="75" w:type="dxa"/>
            </w:tcMar>
            <w:vAlign w:val="center"/>
          </w:tcPr>
          <w:p w14:paraId="15806133" w14:textId="77777777" w:rsidR="00B85ED1" w:rsidRDefault="00B85ED1" w:rsidP="00775F70">
            <w:pPr>
              <w:rPr>
                <w:sz w:val="13"/>
                <w:szCs w:val="13"/>
              </w:rPr>
            </w:pPr>
            <w:r>
              <w:rPr>
                <w:rFonts w:ascii="Helvetica Neue" w:eastAsia="Helvetica Neue" w:hAnsi="Helvetica Neue" w:cs="Helvetica Neue"/>
                <w:color w:val="000000"/>
                <w:sz w:val="13"/>
                <w:szCs w:val="13"/>
              </w:rPr>
              <w:t>4</w:t>
            </w:r>
          </w:p>
        </w:tc>
        <w:tc>
          <w:tcPr>
            <w:tcW w:w="374" w:type="dxa"/>
            <w:tcMar>
              <w:top w:w="0" w:type="dxa"/>
              <w:left w:w="75" w:type="dxa"/>
              <w:bottom w:w="0" w:type="dxa"/>
              <w:right w:w="75" w:type="dxa"/>
            </w:tcMar>
            <w:vAlign w:val="center"/>
          </w:tcPr>
          <w:p w14:paraId="791DADCD" w14:textId="77777777" w:rsidR="00B85ED1" w:rsidRDefault="00B85ED1" w:rsidP="00775F70">
            <w:pPr>
              <w:rPr>
                <w:sz w:val="13"/>
                <w:szCs w:val="13"/>
              </w:rPr>
            </w:pPr>
            <w:r>
              <w:rPr>
                <w:rFonts w:ascii="Helvetica Neue" w:eastAsia="Helvetica Neue" w:hAnsi="Helvetica Neue" w:cs="Helvetica Neue"/>
                <w:color w:val="000000"/>
                <w:sz w:val="13"/>
                <w:szCs w:val="13"/>
              </w:rPr>
              <w:t>691</w:t>
            </w:r>
          </w:p>
        </w:tc>
        <w:tc>
          <w:tcPr>
            <w:tcW w:w="367" w:type="dxa"/>
            <w:tcMar>
              <w:top w:w="0" w:type="dxa"/>
              <w:left w:w="75" w:type="dxa"/>
              <w:bottom w:w="0" w:type="dxa"/>
              <w:right w:w="75" w:type="dxa"/>
            </w:tcMar>
            <w:vAlign w:val="center"/>
          </w:tcPr>
          <w:p w14:paraId="02A18E3B" w14:textId="77777777" w:rsidR="00B85ED1" w:rsidRDefault="00B85ED1" w:rsidP="00775F70">
            <w:pPr>
              <w:rPr>
                <w:sz w:val="13"/>
                <w:szCs w:val="13"/>
              </w:rPr>
            </w:pPr>
            <w:r>
              <w:rPr>
                <w:rFonts w:ascii="Helvetica Neue" w:eastAsia="Helvetica Neue" w:hAnsi="Helvetica Neue" w:cs="Helvetica Neue"/>
                <w:color w:val="000000"/>
                <w:sz w:val="13"/>
                <w:szCs w:val="13"/>
              </w:rPr>
              <w:t>5</w:t>
            </w:r>
          </w:p>
        </w:tc>
        <w:tc>
          <w:tcPr>
            <w:tcW w:w="403" w:type="dxa"/>
            <w:tcMar>
              <w:top w:w="0" w:type="dxa"/>
              <w:left w:w="75" w:type="dxa"/>
              <w:bottom w:w="0" w:type="dxa"/>
              <w:right w:w="75" w:type="dxa"/>
            </w:tcMar>
            <w:vAlign w:val="center"/>
          </w:tcPr>
          <w:p w14:paraId="0ADA318C"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25" w:type="dxa"/>
            <w:tcMar>
              <w:top w:w="0" w:type="dxa"/>
              <w:left w:w="75" w:type="dxa"/>
              <w:bottom w:w="0" w:type="dxa"/>
              <w:right w:w="75" w:type="dxa"/>
            </w:tcMar>
            <w:vAlign w:val="center"/>
          </w:tcPr>
          <w:p w14:paraId="6FAB7F9B" w14:textId="77777777" w:rsidR="00B85ED1" w:rsidRDefault="00B85ED1" w:rsidP="00775F70">
            <w:pPr>
              <w:rPr>
                <w:sz w:val="13"/>
                <w:szCs w:val="13"/>
              </w:rPr>
            </w:pPr>
            <w:r>
              <w:rPr>
                <w:rFonts w:ascii="Helvetica Neue" w:eastAsia="Helvetica Neue" w:hAnsi="Helvetica Neue" w:cs="Helvetica Neue"/>
                <w:color w:val="000000"/>
                <w:sz w:val="13"/>
                <w:szCs w:val="13"/>
              </w:rPr>
              <w:t>1</w:t>
            </w:r>
          </w:p>
        </w:tc>
        <w:tc>
          <w:tcPr>
            <w:tcW w:w="410" w:type="dxa"/>
            <w:tcMar>
              <w:top w:w="0" w:type="dxa"/>
              <w:left w:w="75" w:type="dxa"/>
              <w:bottom w:w="0" w:type="dxa"/>
              <w:right w:w="75" w:type="dxa"/>
            </w:tcMar>
            <w:vAlign w:val="center"/>
          </w:tcPr>
          <w:p w14:paraId="214B538A" w14:textId="77777777" w:rsidR="00B85ED1" w:rsidRDefault="00B85ED1" w:rsidP="00775F70">
            <w:pPr>
              <w:rPr>
                <w:sz w:val="13"/>
                <w:szCs w:val="13"/>
              </w:rPr>
            </w:pPr>
            <w:r>
              <w:rPr>
                <w:rFonts w:ascii="Helvetica Neue" w:eastAsia="Helvetica Neue" w:hAnsi="Helvetica Neue" w:cs="Helvetica Neue"/>
                <w:color w:val="000000"/>
                <w:sz w:val="13"/>
                <w:szCs w:val="13"/>
              </w:rPr>
              <w:t>38</w:t>
            </w:r>
          </w:p>
        </w:tc>
        <w:tc>
          <w:tcPr>
            <w:tcW w:w="439" w:type="dxa"/>
            <w:tcMar>
              <w:top w:w="0" w:type="dxa"/>
              <w:left w:w="75" w:type="dxa"/>
              <w:bottom w:w="0" w:type="dxa"/>
              <w:right w:w="75" w:type="dxa"/>
            </w:tcMar>
            <w:vAlign w:val="center"/>
          </w:tcPr>
          <w:p w14:paraId="61D09199"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25" w:type="dxa"/>
            <w:tcMar>
              <w:top w:w="0" w:type="dxa"/>
              <w:left w:w="75" w:type="dxa"/>
              <w:bottom w:w="0" w:type="dxa"/>
              <w:right w:w="75" w:type="dxa"/>
            </w:tcMar>
            <w:vAlign w:val="center"/>
          </w:tcPr>
          <w:p w14:paraId="196E8AD4"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18" w:type="dxa"/>
            <w:tcMar>
              <w:top w:w="0" w:type="dxa"/>
              <w:left w:w="75" w:type="dxa"/>
              <w:bottom w:w="0" w:type="dxa"/>
              <w:right w:w="75" w:type="dxa"/>
            </w:tcMar>
            <w:vAlign w:val="center"/>
          </w:tcPr>
          <w:p w14:paraId="40D09E3D" w14:textId="77777777" w:rsidR="00B85ED1" w:rsidRDefault="00B85ED1" w:rsidP="00775F70">
            <w:pPr>
              <w:rPr>
                <w:sz w:val="13"/>
                <w:szCs w:val="13"/>
              </w:rPr>
            </w:pPr>
            <w:r>
              <w:rPr>
                <w:rFonts w:ascii="Helvetica Neue" w:eastAsia="Helvetica Neue" w:hAnsi="Helvetica Neue" w:cs="Helvetica Neue"/>
                <w:color w:val="000000"/>
                <w:sz w:val="13"/>
                <w:szCs w:val="13"/>
              </w:rPr>
              <w:t>20</w:t>
            </w:r>
          </w:p>
        </w:tc>
        <w:tc>
          <w:tcPr>
            <w:tcW w:w="403" w:type="dxa"/>
            <w:tcMar>
              <w:top w:w="0" w:type="dxa"/>
              <w:left w:w="75" w:type="dxa"/>
              <w:bottom w:w="0" w:type="dxa"/>
              <w:right w:w="75" w:type="dxa"/>
            </w:tcMar>
            <w:vAlign w:val="center"/>
          </w:tcPr>
          <w:p w14:paraId="1E535EFB" w14:textId="77777777" w:rsidR="00B85ED1" w:rsidRDefault="00B85ED1" w:rsidP="00775F70">
            <w:pPr>
              <w:rPr>
                <w:sz w:val="13"/>
                <w:szCs w:val="13"/>
              </w:rPr>
            </w:pPr>
            <w:r>
              <w:rPr>
                <w:rFonts w:ascii="Helvetica Neue" w:eastAsia="Helvetica Neue" w:hAnsi="Helvetica Neue" w:cs="Helvetica Neue"/>
                <w:color w:val="000000"/>
                <w:sz w:val="13"/>
                <w:szCs w:val="13"/>
              </w:rPr>
              <w:t>206</w:t>
            </w:r>
          </w:p>
        </w:tc>
        <w:tc>
          <w:tcPr>
            <w:tcW w:w="447" w:type="dxa"/>
            <w:tcMar>
              <w:top w:w="0" w:type="dxa"/>
              <w:left w:w="75" w:type="dxa"/>
              <w:bottom w:w="0" w:type="dxa"/>
              <w:right w:w="75" w:type="dxa"/>
            </w:tcMar>
            <w:vAlign w:val="center"/>
          </w:tcPr>
          <w:p w14:paraId="7F6F8E55" w14:textId="77777777" w:rsidR="00B85ED1" w:rsidRDefault="00B85ED1" w:rsidP="00775F70">
            <w:pPr>
              <w:rPr>
                <w:sz w:val="13"/>
                <w:szCs w:val="13"/>
              </w:rPr>
            </w:pPr>
            <w:r>
              <w:rPr>
                <w:rFonts w:ascii="Helvetica Neue" w:eastAsia="Helvetica Neue" w:hAnsi="Helvetica Neue" w:cs="Helvetica Neue"/>
                <w:color w:val="000000"/>
                <w:sz w:val="13"/>
                <w:szCs w:val="13"/>
              </w:rPr>
              <w:t>5</w:t>
            </w:r>
          </w:p>
        </w:tc>
        <w:tc>
          <w:tcPr>
            <w:tcW w:w="446" w:type="dxa"/>
            <w:tcMar>
              <w:top w:w="0" w:type="dxa"/>
              <w:left w:w="75" w:type="dxa"/>
              <w:bottom w:w="0" w:type="dxa"/>
              <w:right w:w="75" w:type="dxa"/>
            </w:tcMar>
            <w:vAlign w:val="center"/>
          </w:tcPr>
          <w:p w14:paraId="75B45A32" w14:textId="77777777" w:rsidR="00B85ED1" w:rsidRDefault="00B85ED1" w:rsidP="00775F70">
            <w:pPr>
              <w:rPr>
                <w:sz w:val="13"/>
                <w:szCs w:val="13"/>
              </w:rPr>
            </w:pPr>
            <w:r>
              <w:rPr>
                <w:rFonts w:ascii="Helvetica Neue" w:eastAsia="Helvetica Neue" w:hAnsi="Helvetica Neue" w:cs="Helvetica Neue"/>
                <w:color w:val="000000"/>
                <w:sz w:val="13"/>
                <w:szCs w:val="13"/>
              </w:rPr>
              <w:t>18</w:t>
            </w:r>
          </w:p>
        </w:tc>
        <w:tc>
          <w:tcPr>
            <w:tcW w:w="396" w:type="dxa"/>
            <w:tcMar>
              <w:top w:w="0" w:type="dxa"/>
              <w:left w:w="75" w:type="dxa"/>
              <w:bottom w:w="0" w:type="dxa"/>
              <w:right w:w="75" w:type="dxa"/>
            </w:tcMar>
            <w:vAlign w:val="center"/>
          </w:tcPr>
          <w:p w14:paraId="22F5322B"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18" w:type="dxa"/>
            <w:tcMar>
              <w:top w:w="0" w:type="dxa"/>
              <w:left w:w="75" w:type="dxa"/>
              <w:bottom w:w="0" w:type="dxa"/>
              <w:right w:w="75" w:type="dxa"/>
            </w:tcMar>
            <w:vAlign w:val="center"/>
          </w:tcPr>
          <w:p w14:paraId="339254CB"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32" w:type="dxa"/>
            <w:tcMar>
              <w:top w:w="0" w:type="dxa"/>
              <w:left w:w="75" w:type="dxa"/>
              <w:bottom w:w="0" w:type="dxa"/>
              <w:right w:w="75" w:type="dxa"/>
            </w:tcMar>
            <w:vAlign w:val="center"/>
          </w:tcPr>
          <w:p w14:paraId="0FCBB9EE"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32" w:type="dxa"/>
            <w:tcMar>
              <w:top w:w="0" w:type="dxa"/>
              <w:left w:w="75" w:type="dxa"/>
              <w:bottom w:w="0" w:type="dxa"/>
              <w:right w:w="75" w:type="dxa"/>
            </w:tcMar>
            <w:vAlign w:val="center"/>
          </w:tcPr>
          <w:p w14:paraId="15A88C32"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338" w:type="dxa"/>
            <w:tcMar>
              <w:top w:w="0" w:type="dxa"/>
              <w:left w:w="75" w:type="dxa"/>
              <w:bottom w:w="0" w:type="dxa"/>
              <w:right w:w="75" w:type="dxa"/>
            </w:tcMar>
            <w:vAlign w:val="center"/>
          </w:tcPr>
          <w:p w14:paraId="7E171E7F"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39" w:type="dxa"/>
            <w:tcMar>
              <w:top w:w="0" w:type="dxa"/>
              <w:left w:w="75" w:type="dxa"/>
              <w:bottom w:w="0" w:type="dxa"/>
              <w:right w:w="75" w:type="dxa"/>
            </w:tcMar>
            <w:vAlign w:val="center"/>
          </w:tcPr>
          <w:p w14:paraId="57F9E127" w14:textId="77777777" w:rsidR="00B85ED1" w:rsidRDefault="00B85ED1" w:rsidP="00775F70">
            <w:pPr>
              <w:rPr>
                <w:sz w:val="13"/>
                <w:szCs w:val="13"/>
              </w:rPr>
            </w:pPr>
            <w:r>
              <w:rPr>
                <w:rFonts w:ascii="Helvetica Neue" w:eastAsia="Helvetica Neue" w:hAnsi="Helvetica Neue" w:cs="Helvetica Neue"/>
                <w:color w:val="000000"/>
                <w:sz w:val="13"/>
                <w:szCs w:val="13"/>
              </w:rPr>
              <w:t>164</w:t>
            </w:r>
          </w:p>
        </w:tc>
      </w:tr>
      <w:tr w:rsidR="00B85ED1" w14:paraId="19F4FD63" w14:textId="77777777" w:rsidTr="00775F70">
        <w:trPr>
          <w:trHeight w:val="224"/>
          <w:jc w:val="center"/>
        </w:trPr>
        <w:tc>
          <w:tcPr>
            <w:tcW w:w="735" w:type="dxa"/>
            <w:tcBorders>
              <w:right w:val="single" w:sz="4" w:space="0" w:color="000000"/>
            </w:tcBorders>
            <w:tcMar>
              <w:top w:w="0" w:type="dxa"/>
              <w:left w:w="75" w:type="dxa"/>
              <w:bottom w:w="0" w:type="dxa"/>
              <w:right w:w="75" w:type="dxa"/>
            </w:tcMar>
            <w:vAlign w:val="center"/>
          </w:tcPr>
          <w:p w14:paraId="2389FD4C" w14:textId="77777777" w:rsidR="00B85ED1" w:rsidRDefault="00B85ED1" w:rsidP="00775F70">
            <w:pPr>
              <w:rPr>
                <w:sz w:val="13"/>
                <w:szCs w:val="13"/>
              </w:rPr>
            </w:pPr>
            <w:r>
              <w:rPr>
                <w:rFonts w:ascii="Helvetica Neue" w:eastAsia="Helvetica Neue" w:hAnsi="Helvetica Neue" w:cs="Helvetica Neue"/>
                <w:b/>
                <w:color w:val="000000"/>
                <w:sz w:val="13"/>
                <w:szCs w:val="13"/>
              </w:rPr>
              <w:lastRenderedPageBreak/>
              <w:t>2.2.8</w:t>
            </w:r>
          </w:p>
        </w:tc>
        <w:tc>
          <w:tcPr>
            <w:tcW w:w="418" w:type="dxa"/>
            <w:tcBorders>
              <w:left w:val="single" w:sz="4" w:space="0" w:color="000000"/>
            </w:tcBorders>
            <w:tcMar>
              <w:top w:w="0" w:type="dxa"/>
              <w:left w:w="75" w:type="dxa"/>
              <w:bottom w:w="0" w:type="dxa"/>
              <w:right w:w="75" w:type="dxa"/>
            </w:tcMar>
            <w:vAlign w:val="center"/>
          </w:tcPr>
          <w:p w14:paraId="7FC72180"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25" w:type="dxa"/>
            <w:tcMar>
              <w:top w:w="0" w:type="dxa"/>
              <w:left w:w="75" w:type="dxa"/>
              <w:bottom w:w="0" w:type="dxa"/>
              <w:right w:w="75" w:type="dxa"/>
            </w:tcMar>
            <w:vAlign w:val="center"/>
          </w:tcPr>
          <w:p w14:paraId="155D23FD"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18" w:type="dxa"/>
            <w:tcMar>
              <w:top w:w="0" w:type="dxa"/>
              <w:left w:w="75" w:type="dxa"/>
              <w:bottom w:w="0" w:type="dxa"/>
              <w:right w:w="75" w:type="dxa"/>
            </w:tcMar>
            <w:vAlign w:val="center"/>
          </w:tcPr>
          <w:p w14:paraId="313A5762"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18" w:type="dxa"/>
            <w:tcMar>
              <w:top w:w="0" w:type="dxa"/>
              <w:left w:w="75" w:type="dxa"/>
              <w:bottom w:w="0" w:type="dxa"/>
              <w:right w:w="75" w:type="dxa"/>
            </w:tcMar>
            <w:vAlign w:val="center"/>
          </w:tcPr>
          <w:p w14:paraId="26372677"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32" w:type="dxa"/>
            <w:tcMar>
              <w:top w:w="0" w:type="dxa"/>
              <w:left w:w="75" w:type="dxa"/>
              <w:bottom w:w="0" w:type="dxa"/>
              <w:right w:w="75" w:type="dxa"/>
            </w:tcMar>
            <w:vAlign w:val="center"/>
          </w:tcPr>
          <w:p w14:paraId="2CCB713B" w14:textId="77777777" w:rsidR="00B85ED1" w:rsidRDefault="00B85ED1" w:rsidP="00775F70">
            <w:pPr>
              <w:rPr>
                <w:sz w:val="13"/>
                <w:szCs w:val="13"/>
              </w:rPr>
            </w:pPr>
            <w:r>
              <w:rPr>
                <w:rFonts w:ascii="Helvetica Neue" w:eastAsia="Helvetica Neue" w:hAnsi="Helvetica Neue" w:cs="Helvetica Neue"/>
                <w:color w:val="000000"/>
                <w:sz w:val="13"/>
                <w:szCs w:val="13"/>
              </w:rPr>
              <w:t>4</w:t>
            </w:r>
          </w:p>
        </w:tc>
        <w:tc>
          <w:tcPr>
            <w:tcW w:w="432" w:type="dxa"/>
            <w:tcMar>
              <w:top w:w="0" w:type="dxa"/>
              <w:left w:w="75" w:type="dxa"/>
              <w:bottom w:w="0" w:type="dxa"/>
              <w:right w:w="75" w:type="dxa"/>
            </w:tcMar>
            <w:vAlign w:val="center"/>
          </w:tcPr>
          <w:p w14:paraId="13C3C1A6"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374" w:type="dxa"/>
            <w:tcMar>
              <w:top w:w="0" w:type="dxa"/>
              <w:left w:w="75" w:type="dxa"/>
              <w:bottom w:w="0" w:type="dxa"/>
              <w:right w:w="75" w:type="dxa"/>
            </w:tcMar>
            <w:vAlign w:val="center"/>
          </w:tcPr>
          <w:p w14:paraId="57E8AF48" w14:textId="77777777" w:rsidR="00B85ED1" w:rsidRDefault="00B85ED1" w:rsidP="00775F70">
            <w:pPr>
              <w:rPr>
                <w:sz w:val="13"/>
                <w:szCs w:val="13"/>
              </w:rPr>
            </w:pPr>
            <w:r>
              <w:rPr>
                <w:rFonts w:ascii="Helvetica Neue" w:eastAsia="Helvetica Neue" w:hAnsi="Helvetica Neue" w:cs="Helvetica Neue"/>
                <w:color w:val="000000"/>
                <w:sz w:val="13"/>
                <w:szCs w:val="13"/>
              </w:rPr>
              <w:t>42</w:t>
            </w:r>
          </w:p>
        </w:tc>
        <w:tc>
          <w:tcPr>
            <w:tcW w:w="367" w:type="dxa"/>
            <w:tcMar>
              <w:top w:w="0" w:type="dxa"/>
              <w:left w:w="75" w:type="dxa"/>
              <w:bottom w:w="0" w:type="dxa"/>
              <w:right w:w="75" w:type="dxa"/>
            </w:tcMar>
            <w:vAlign w:val="center"/>
          </w:tcPr>
          <w:p w14:paraId="14993CEB"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03" w:type="dxa"/>
            <w:tcMar>
              <w:top w:w="0" w:type="dxa"/>
              <w:left w:w="75" w:type="dxa"/>
              <w:bottom w:w="0" w:type="dxa"/>
              <w:right w:w="75" w:type="dxa"/>
            </w:tcMar>
            <w:vAlign w:val="center"/>
          </w:tcPr>
          <w:p w14:paraId="55C2BC17"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25" w:type="dxa"/>
            <w:tcMar>
              <w:top w:w="0" w:type="dxa"/>
              <w:left w:w="75" w:type="dxa"/>
              <w:bottom w:w="0" w:type="dxa"/>
              <w:right w:w="75" w:type="dxa"/>
            </w:tcMar>
            <w:vAlign w:val="center"/>
          </w:tcPr>
          <w:p w14:paraId="2AB6AB74"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10" w:type="dxa"/>
            <w:tcMar>
              <w:top w:w="0" w:type="dxa"/>
              <w:left w:w="75" w:type="dxa"/>
              <w:bottom w:w="0" w:type="dxa"/>
              <w:right w:w="75" w:type="dxa"/>
            </w:tcMar>
            <w:vAlign w:val="center"/>
          </w:tcPr>
          <w:p w14:paraId="3CDC469A" w14:textId="77777777" w:rsidR="00B85ED1" w:rsidRDefault="00B85ED1" w:rsidP="00775F70">
            <w:pPr>
              <w:rPr>
                <w:sz w:val="13"/>
                <w:szCs w:val="13"/>
              </w:rPr>
            </w:pPr>
            <w:r>
              <w:rPr>
                <w:rFonts w:ascii="Helvetica Neue" w:eastAsia="Helvetica Neue" w:hAnsi="Helvetica Neue" w:cs="Helvetica Neue"/>
                <w:color w:val="000000"/>
                <w:sz w:val="13"/>
                <w:szCs w:val="13"/>
              </w:rPr>
              <w:t>1</w:t>
            </w:r>
          </w:p>
        </w:tc>
        <w:tc>
          <w:tcPr>
            <w:tcW w:w="439" w:type="dxa"/>
            <w:tcMar>
              <w:top w:w="0" w:type="dxa"/>
              <w:left w:w="75" w:type="dxa"/>
              <w:bottom w:w="0" w:type="dxa"/>
              <w:right w:w="75" w:type="dxa"/>
            </w:tcMar>
            <w:vAlign w:val="center"/>
          </w:tcPr>
          <w:p w14:paraId="698D4408"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25" w:type="dxa"/>
            <w:tcMar>
              <w:top w:w="0" w:type="dxa"/>
              <w:left w:w="75" w:type="dxa"/>
              <w:bottom w:w="0" w:type="dxa"/>
              <w:right w:w="75" w:type="dxa"/>
            </w:tcMar>
            <w:vAlign w:val="center"/>
          </w:tcPr>
          <w:p w14:paraId="6B77C8AF" w14:textId="77777777" w:rsidR="00B85ED1" w:rsidRDefault="00B85ED1" w:rsidP="00775F70">
            <w:pPr>
              <w:rPr>
                <w:sz w:val="13"/>
                <w:szCs w:val="13"/>
              </w:rPr>
            </w:pPr>
            <w:r>
              <w:rPr>
                <w:rFonts w:ascii="Helvetica Neue" w:eastAsia="Helvetica Neue" w:hAnsi="Helvetica Neue" w:cs="Helvetica Neue"/>
                <w:color w:val="000000"/>
                <w:sz w:val="13"/>
                <w:szCs w:val="13"/>
              </w:rPr>
              <w:t>2</w:t>
            </w:r>
          </w:p>
        </w:tc>
        <w:tc>
          <w:tcPr>
            <w:tcW w:w="418" w:type="dxa"/>
            <w:tcMar>
              <w:top w:w="0" w:type="dxa"/>
              <w:left w:w="75" w:type="dxa"/>
              <w:bottom w:w="0" w:type="dxa"/>
              <w:right w:w="75" w:type="dxa"/>
            </w:tcMar>
            <w:vAlign w:val="center"/>
          </w:tcPr>
          <w:p w14:paraId="6D5AE359"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03" w:type="dxa"/>
            <w:tcMar>
              <w:top w:w="0" w:type="dxa"/>
              <w:left w:w="75" w:type="dxa"/>
              <w:bottom w:w="0" w:type="dxa"/>
              <w:right w:w="75" w:type="dxa"/>
            </w:tcMar>
            <w:vAlign w:val="center"/>
          </w:tcPr>
          <w:p w14:paraId="52D0BE40"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47" w:type="dxa"/>
            <w:tcMar>
              <w:top w:w="0" w:type="dxa"/>
              <w:left w:w="75" w:type="dxa"/>
              <w:bottom w:w="0" w:type="dxa"/>
              <w:right w:w="75" w:type="dxa"/>
            </w:tcMar>
            <w:vAlign w:val="center"/>
          </w:tcPr>
          <w:p w14:paraId="2D1F6CE6"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46" w:type="dxa"/>
            <w:tcMar>
              <w:top w:w="0" w:type="dxa"/>
              <w:left w:w="75" w:type="dxa"/>
              <w:bottom w:w="0" w:type="dxa"/>
              <w:right w:w="75" w:type="dxa"/>
            </w:tcMar>
            <w:vAlign w:val="center"/>
          </w:tcPr>
          <w:p w14:paraId="29A1909E"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396" w:type="dxa"/>
            <w:tcMar>
              <w:top w:w="0" w:type="dxa"/>
              <w:left w:w="75" w:type="dxa"/>
              <w:bottom w:w="0" w:type="dxa"/>
              <w:right w:w="75" w:type="dxa"/>
            </w:tcMar>
            <w:vAlign w:val="center"/>
          </w:tcPr>
          <w:p w14:paraId="3635C7CE"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18" w:type="dxa"/>
            <w:tcMar>
              <w:top w:w="0" w:type="dxa"/>
              <w:left w:w="75" w:type="dxa"/>
              <w:bottom w:w="0" w:type="dxa"/>
              <w:right w:w="75" w:type="dxa"/>
            </w:tcMar>
            <w:vAlign w:val="center"/>
          </w:tcPr>
          <w:p w14:paraId="483EEB79"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32" w:type="dxa"/>
            <w:tcMar>
              <w:top w:w="0" w:type="dxa"/>
              <w:left w:w="75" w:type="dxa"/>
              <w:bottom w:w="0" w:type="dxa"/>
              <w:right w:w="75" w:type="dxa"/>
            </w:tcMar>
            <w:vAlign w:val="center"/>
          </w:tcPr>
          <w:p w14:paraId="30DC5F4B"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32" w:type="dxa"/>
            <w:tcMar>
              <w:top w:w="0" w:type="dxa"/>
              <w:left w:w="75" w:type="dxa"/>
              <w:bottom w:w="0" w:type="dxa"/>
              <w:right w:w="75" w:type="dxa"/>
            </w:tcMar>
            <w:vAlign w:val="center"/>
          </w:tcPr>
          <w:p w14:paraId="11408E06"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338" w:type="dxa"/>
            <w:tcMar>
              <w:top w:w="0" w:type="dxa"/>
              <w:left w:w="75" w:type="dxa"/>
              <w:bottom w:w="0" w:type="dxa"/>
              <w:right w:w="75" w:type="dxa"/>
            </w:tcMar>
            <w:vAlign w:val="center"/>
          </w:tcPr>
          <w:p w14:paraId="7495447C"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39" w:type="dxa"/>
            <w:tcMar>
              <w:top w:w="0" w:type="dxa"/>
              <w:left w:w="75" w:type="dxa"/>
              <w:bottom w:w="0" w:type="dxa"/>
              <w:right w:w="75" w:type="dxa"/>
            </w:tcMar>
            <w:vAlign w:val="center"/>
          </w:tcPr>
          <w:p w14:paraId="1D712DC1" w14:textId="77777777" w:rsidR="00B85ED1" w:rsidRDefault="00B85ED1" w:rsidP="00775F70">
            <w:pPr>
              <w:rPr>
                <w:sz w:val="13"/>
                <w:szCs w:val="13"/>
              </w:rPr>
            </w:pPr>
            <w:r>
              <w:rPr>
                <w:rFonts w:ascii="Helvetica Neue" w:eastAsia="Helvetica Neue" w:hAnsi="Helvetica Neue" w:cs="Helvetica Neue"/>
                <w:color w:val="000000"/>
                <w:sz w:val="13"/>
                <w:szCs w:val="13"/>
              </w:rPr>
              <w:t>2</w:t>
            </w:r>
          </w:p>
        </w:tc>
      </w:tr>
      <w:tr w:rsidR="00B85ED1" w14:paraId="11F937CD" w14:textId="77777777" w:rsidTr="00775F70">
        <w:trPr>
          <w:trHeight w:val="244"/>
          <w:jc w:val="center"/>
        </w:trPr>
        <w:tc>
          <w:tcPr>
            <w:tcW w:w="735" w:type="dxa"/>
            <w:tcBorders>
              <w:right w:val="single" w:sz="4" w:space="0" w:color="000000"/>
            </w:tcBorders>
            <w:tcMar>
              <w:top w:w="0" w:type="dxa"/>
              <w:left w:w="75" w:type="dxa"/>
              <w:bottom w:w="0" w:type="dxa"/>
              <w:right w:w="75" w:type="dxa"/>
            </w:tcMar>
            <w:vAlign w:val="center"/>
          </w:tcPr>
          <w:p w14:paraId="66A98240" w14:textId="77777777" w:rsidR="00B85ED1" w:rsidRDefault="00B85ED1" w:rsidP="00775F70">
            <w:pPr>
              <w:rPr>
                <w:sz w:val="13"/>
                <w:szCs w:val="13"/>
              </w:rPr>
            </w:pPr>
            <w:r>
              <w:rPr>
                <w:rFonts w:ascii="Helvetica Neue" w:eastAsia="Helvetica Neue" w:hAnsi="Helvetica Neue" w:cs="Helvetica Neue"/>
                <w:b/>
                <w:color w:val="000000"/>
                <w:sz w:val="13"/>
                <w:szCs w:val="13"/>
              </w:rPr>
              <w:t>2.2.9</w:t>
            </w:r>
          </w:p>
        </w:tc>
        <w:tc>
          <w:tcPr>
            <w:tcW w:w="418" w:type="dxa"/>
            <w:tcBorders>
              <w:left w:val="single" w:sz="4" w:space="0" w:color="000000"/>
            </w:tcBorders>
            <w:tcMar>
              <w:top w:w="0" w:type="dxa"/>
              <w:left w:w="75" w:type="dxa"/>
              <w:bottom w:w="0" w:type="dxa"/>
              <w:right w:w="75" w:type="dxa"/>
            </w:tcMar>
            <w:vAlign w:val="center"/>
          </w:tcPr>
          <w:p w14:paraId="0FF6AF70"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25" w:type="dxa"/>
            <w:tcMar>
              <w:top w:w="0" w:type="dxa"/>
              <w:left w:w="75" w:type="dxa"/>
              <w:bottom w:w="0" w:type="dxa"/>
              <w:right w:w="75" w:type="dxa"/>
            </w:tcMar>
            <w:vAlign w:val="center"/>
          </w:tcPr>
          <w:p w14:paraId="05B51B88"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18" w:type="dxa"/>
            <w:tcMar>
              <w:top w:w="0" w:type="dxa"/>
              <w:left w:w="75" w:type="dxa"/>
              <w:bottom w:w="0" w:type="dxa"/>
              <w:right w:w="75" w:type="dxa"/>
            </w:tcMar>
            <w:vAlign w:val="center"/>
          </w:tcPr>
          <w:p w14:paraId="0FEDDA98"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18" w:type="dxa"/>
            <w:tcMar>
              <w:top w:w="0" w:type="dxa"/>
              <w:left w:w="75" w:type="dxa"/>
              <w:bottom w:w="0" w:type="dxa"/>
              <w:right w:w="75" w:type="dxa"/>
            </w:tcMar>
            <w:vAlign w:val="center"/>
          </w:tcPr>
          <w:p w14:paraId="32E7B6D0"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32" w:type="dxa"/>
            <w:tcMar>
              <w:top w:w="0" w:type="dxa"/>
              <w:left w:w="75" w:type="dxa"/>
              <w:bottom w:w="0" w:type="dxa"/>
              <w:right w:w="75" w:type="dxa"/>
            </w:tcMar>
            <w:vAlign w:val="center"/>
          </w:tcPr>
          <w:p w14:paraId="7E5D08E0"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32" w:type="dxa"/>
            <w:tcMar>
              <w:top w:w="0" w:type="dxa"/>
              <w:left w:w="75" w:type="dxa"/>
              <w:bottom w:w="0" w:type="dxa"/>
              <w:right w:w="75" w:type="dxa"/>
            </w:tcMar>
            <w:vAlign w:val="center"/>
          </w:tcPr>
          <w:p w14:paraId="522A65DF" w14:textId="77777777" w:rsidR="00B85ED1" w:rsidRDefault="00B85ED1" w:rsidP="00775F70">
            <w:pPr>
              <w:rPr>
                <w:sz w:val="13"/>
                <w:szCs w:val="13"/>
              </w:rPr>
            </w:pPr>
            <w:r>
              <w:rPr>
                <w:rFonts w:ascii="Helvetica Neue" w:eastAsia="Helvetica Neue" w:hAnsi="Helvetica Neue" w:cs="Helvetica Neue"/>
                <w:color w:val="000000"/>
                <w:sz w:val="13"/>
                <w:szCs w:val="13"/>
              </w:rPr>
              <w:t>64</w:t>
            </w:r>
          </w:p>
        </w:tc>
        <w:tc>
          <w:tcPr>
            <w:tcW w:w="374" w:type="dxa"/>
            <w:tcMar>
              <w:top w:w="0" w:type="dxa"/>
              <w:left w:w="75" w:type="dxa"/>
              <w:bottom w:w="0" w:type="dxa"/>
              <w:right w:w="75" w:type="dxa"/>
            </w:tcMar>
            <w:vAlign w:val="center"/>
          </w:tcPr>
          <w:p w14:paraId="3F92F673"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367" w:type="dxa"/>
            <w:tcMar>
              <w:top w:w="0" w:type="dxa"/>
              <w:left w:w="75" w:type="dxa"/>
              <w:bottom w:w="0" w:type="dxa"/>
              <w:right w:w="75" w:type="dxa"/>
            </w:tcMar>
            <w:vAlign w:val="center"/>
          </w:tcPr>
          <w:p w14:paraId="04057CD6" w14:textId="77777777" w:rsidR="00B85ED1" w:rsidRDefault="00B85ED1" w:rsidP="00775F70">
            <w:pPr>
              <w:rPr>
                <w:sz w:val="13"/>
                <w:szCs w:val="13"/>
              </w:rPr>
            </w:pPr>
            <w:r>
              <w:rPr>
                <w:rFonts w:ascii="Helvetica Neue" w:eastAsia="Helvetica Neue" w:hAnsi="Helvetica Neue" w:cs="Helvetica Neue"/>
                <w:color w:val="000000"/>
                <w:sz w:val="13"/>
                <w:szCs w:val="13"/>
              </w:rPr>
              <w:t>51</w:t>
            </w:r>
          </w:p>
        </w:tc>
        <w:tc>
          <w:tcPr>
            <w:tcW w:w="403" w:type="dxa"/>
            <w:tcMar>
              <w:top w:w="0" w:type="dxa"/>
              <w:left w:w="75" w:type="dxa"/>
              <w:bottom w:w="0" w:type="dxa"/>
              <w:right w:w="75" w:type="dxa"/>
            </w:tcMar>
            <w:vAlign w:val="center"/>
          </w:tcPr>
          <w:p w14:paraId="6192D629"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25" w:type="dxa"/>
            <w:tcMar>
              <w:top w:w="0" w:type="dxa"/>
              <w:left w:w="75" w:type="dxa"/>
              <w:bottom w:w="0" w:type="dxa"/>
              <w:right w:w="75" w:type="dxa"/>
            </w:tcMar>
            <w:vAlign w:val="center"/>
          </w:tcPr>
          <w:p w14:paraId="592EDA7B" w14:textId="77777777" w:rsidR="00B85ED1" w:rsidRDefault="00B85ED1" w:rsidP="00775F70">
            <w:pPr>
              <w:rPr>
                <w:sz w:val="13"/>
                <w:szCs w:val="13"/>
              </w:rPr>
            </w:pPr>
            <w:r>
              <w:rPr>
                <w:rFonts w:ascii="Helvetica Neue" w:eastAsia="Helvetica Neue" w:hAnsi="Helvetica Neue" w:cs="Helvetica Neue"/>
                <w:color w:val="000000"/>
                <w:sz w:val="13"/>
                <w:szCs w:val="13"/>
              </w:rPr>
              <w:t>6</w:t>
            </w:r>
          </w:p>
        </w:tc>
        <w:tc>
          <w:tcPr>
            <w:tcW w:w="410" w:type="dxa"/>
            <w:tcMar>
              <w:top w:w="0" w:type="dxa"/>
              <w:left w:w="75" w:type="dxa"/>
              <w:bottom w:w="0" w:type="dxa"/>
              <w:right w:w="75" w:type="dxa"/>
            </w:tcMar>
            <w:vAlign w:val="center"/>
          </w:tcPr>
          <w:p w14:paraId="758076A0"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39" w:type="dxa"/>
            <w:tcMar>
              <w:top w:w="0" w:type="dxa"/>
              <w:left w:w="75" w:type="dxa"/>
              <w:bottom w:w="0" w:type="dxa"/>
              <w:right w:w="75" w:type="dxa"/>
            </w:tcMar>
            <w:vAlign w:val="center"/>
          </w:tcPr>
          <w:p w14:paraId="5C53BF13"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25" w:type="dxa"/>
            <w:tcMar>
              <w:top w:w="0" w:type="dxa"/>
              <w:left w:w="75" w:type="dxa"/>
              <w:bottom w:w="0" w:type="dxa"/>
              <w:right w:w="75" w:type="dxa"/>
            </w:tcMar>
            <w:vAlign w:val="center"/>
          </w:tcPr>
          <w:p w14:paraId="13D62BEC"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18" w:type="dxa"/>
            <w:tcMar>
              <w:top w:w="0" w:type="dxa"/>
              <w:left w:w="75" w:type="dxa"/>
              <w:bottom w:w="0" w:type="dxa"/>
              <w:right w:w="75" w:type="dxa"/>
            </w:tcMar>
            <w:vAlign w:val="center"/>
          </w:tcPr>
          <w:p w14:paraId="1A5FC56B" w14:textId="77777777" w:rsidR="00B85ED1" w:rsidRDefault="00B85ED1" w:rsidP="00775F70">
            <w:pPr>
              <w:rPr>
                <w:sz w:val="13"/>
                <w:szCs w:val="13"/>
              </w:rPr>
            </w:pPr>
            <w:r>
              <w:rPr>
                <w:rFonts w:ascii="Helvetica Neue" w:eastAsia="Helvetica Neue" w:hAnsi="Helvetica Neue" w:cs="Helvetica Neue"/>
                <w:color w:val="000000"/>
                <w:sz w:val="13"/>
                <w:szCs w:val="13"/>
              </w:rPr>
              <w:t>2</w:t>
            </w:r>
          </w:p>
        </w:tc>
        <w:tc>
          <w:tcPr>
            <w:tcW w:w="403" w:type="dxa"/>
            <w:tcMar>
              <w:top w:w="0" w:type="dxa"/>
              <w:left w:w="75" w:type="dxa"/>
              <w:bottom w:w="0" w:type="dxa"/>
              <w:right w:w="75" w:type="dxa"/>
            </w:tcMar>
            <w:vAlign w:val="center"/>
          </w:tcPr>
          <w:p w14:paraId="672554B0"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47" w:type="dxa"/>
            <w:tcMar>
              <w:top w:w="0" w:type="dxa"/>
              <w:left w:w="75" w:type="dxa"/>
              <w:bottom w:w="0" w:type="dxa"/>
              <w:right w:w="75" w:type="dxa"/>
            </w:tcMar>
            <w:vAlign w:val="center"/>
          </w:tcPr>
          <w:p w14:paraId="1E2ED455" w14:textId="77777777" w:rsidR="00B85ED1" w:rsidRDefault="00B85ED1" w:rsidP="00775F70">
            <w:pPr>
              <w:rPr>
                <w:sz w:val="13"/>
                <w:szCs w:val="13"/>
              </w:rPr>
            </w:pPr>
            <w:r>
              <w:rPr>
                <w:rFonts w:ascii="Helvetica Neue" w:eastAsia="Helvetica Neue" w:hAnsi="Helvetica Neue" w:cs="Helvetica Neue"/>
                <w:color w:val="000000"/>
                <w:sz w:val="13"/>
                <w:szCs w:val="13"/>
              </w:rPr>
              <w:t>174</w:t>
            </w:r>
          </w:p>
        </w:tc>
        <w:tc>
          <w:tcPr>
            <w:tcW w:w="446" w:type="dxa"/>
            <w:tcMar>
              <w:top w:w="0" w:type="dxa"/>
              <w:left w:w="75" w:type="dxa"/>
              <w:bottom w:w="0" w:type="dxa"/>
              <w:right w:w="75" w:type="dxa"/>
            </w:tcMar>
            <w:vAlign w:val="center"/>
          </w:tcPr>
          <w:p w14:paraId="0594860B"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396" w:type="dxa"/>
            <w:tcMar>
              <w:top w:w="0" w:type="dxa"/>
              <w:left w:w="75" w:type="dxa"/>
              <w:bottom w:w="0" w:type="dxa"/>
              <w:right w:w="75" w:type="dxa"/>
            </w:tcMar>
            <w:vAlign w:val="center"/>
          </w:tcPr>
          <w:p w14:paraId="2DE6FA36" w14:textId="77777777" w:rsidR="00B85ED1" w:rsidRDefault="00B85ED1" w:rsidP="00775F70">
            <w:pPr>
              <w:rPr>
                <w:sz w:val="13"/>
                <w:szCs w:val="13"/>
              </w:rPr>
            </w:pPr>
            <w:r>
              <w:rPr>
                <w:rFonts w:ascii="Helvetica Neue" w:eastAsia="Helvetica Neue" w:hAnsi="Helvetica Neue" w:cs="Helvetica Neue"/>
                <w:color w:val="000000"/>
                <w:sz w:val="13"/>
                <w:szCs w:val="13"/>
              </w:rPr>
              <w:t>10</w:t>
            </w:r>
          </w:p>
        </w:tc>
        <w:tc>
          <w:tcPr>
            <w:tcW w:w="418" w:type="dxa"/>
            <w:tcMar>
              <w:top w:w="0" w:type="dxa"/>
              <w:left w:w="75" w:type="dxa"/>
              <w:bottom w:w="0" w:type="dxa"/>
              <w:right w:w="75" w:type="dxa"/>
            </w:tcMar>
            <w:vAlign w:val="center"/>
          </w:tcPr>
          <w:p w14:paraId="1119B586"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32" w:type="dxa"/>
            <w:tcMar>
              <w:top w:w="0" w:type="dxa"/>
              <w:left w:w="75" w:type="dxa"/>
              <w:bottom w:w="0" w:type="dxa"/>
              <w:right w:w="75" w:type="dxa"/>
            </w:tcMar>
            <w:vAlign w:val="center"/>
          </w:tcPr>
          <w:p w14:paraId="2255893C" w14:textId="77777777" w:rsidR="00B85ED1" w:rsidRDefault="00B85ED1" w:rsidP="00775F70">
            <w:pPr>
              <w:rPr>
                <w:sz w:val="13"/>
                <w:szCs w:val="13"/>
              </w:rPr>
            </w:pPr>
            <w:r>
              <w:rPr>
                <w:rFonts w:ascii="Helvetica Neue" w:eastAsia="Helvetica Neue" w:hAnsi="Helvetica Neue" w:cs="Helvetica Neue"/>
                <w:color w:val="000000"/>
                <w:sz w:val="13"/>
                <w:szCs w:val="13"/>
              </w:rPr>
              <w:t>11</w:t>
            </w:r>
          </w:p>
        </w:tc>
        <w:tc>
          <w:tcPr>
            <w:tcW w:w="432" w:type="dxa"/>
            <w:tcMar>
              <w:top w:w="0" w:type="dxa"/>
              <w:left w:w="75" w:type="dxa"/>
              <w:bottom w:w="0" w:type="dxa"/>
              <w:right w:w="75" w:type="dxa"/>
            </w:tcMar>
            <w:vAlign w:val="center"/>
          </w:tcPr>
          <w:p w14:paraId="467E7513" w14:textId="77777777" w:rsidR="00B85ED1" w:rsidRDefault="00B85ED1" w:rsidP="00775F70">
            <w:pPr>
              <w:rPr>
                <w:sz w:val="13"/>
                <w:szCs w:val="13"/>
              </w:rPr>
            </w:pPr>
            <w:r>
              <w:rPr>
                <w:rFonts w:ascii="Helvetica Neue" w:eastAsia="Helvetica Neue" w:hAnsi="Helvetica Neue" w:cs="Helvetica Neue"/>
                <w:color w:val="000000"/>
                <w:sz w:val="13"/>
                <w:szCs w:val="13"/>
              </w:rPr>
              <w:t>11</w:t>
            </w:r>
          </w:p>
        </w:tc>
        <w:tc>
          <w:tcPr>
            <w:tcW w:w="338" w:type="dxa"/>
            <w:tcMar>
              <w:top w:w="0" w:type="dxa"/>
              <w:left w:w="75" w:type="dxa"/>
              <w:bottom w:w="0" w:type="dxa"/>
              <w:right w:w="75" w:type="dxa"/>
            </w:tcMar>
            <w:vAlign w:val="center"/>
          </w:tcPr>
          <w:p w14:paraId="7C5E2F2B" w14:textId="77777777" w:rsidR="00B85ED1" w:rsidRDefault="00B85ED1" w:rsidP="00775F70">
            <w:pPr>
              <w:rPr>
                <w:sz w:val="13"/>
                <w:szCs w:val="13"/>
              </w:rPr>
            </w:pPr>
            <w:r>
              <w:rPr>
                <w:rFonts w:ascii="Helvetica Neue" w:eastAsia="Helvetica Neue" w:hAnsi="Helvetica Neue" w:cs="Helvetica Neue"/>
                <w:color w:val="000000"/>
                <w:sz w:val="13"/>
                <w:szCs w:val="13"/>
              </w:rPr>
              <w:t>2</w:t>
            </w:r>
          </w:p>
        </w:tc>
        <w:tc>
          <w:tcPr>
            <w:tcW w:w="439" w:type="dxa"/>
            <w:tcMar>
              <w:top w:w="0" w:type="dxa"/>
              <w:left w:w="75" w:type="dxa"/>
              <w:bottom w:w="0" w:type="dxa"/>
              <w:right w:w="75" w:type="dxa"/>
            </w:tcMar>
            <w:vAlign w:val="center"/>
          </w:tcPr>
          <w:p w14:paraId="44447996"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r>
      <w:tr w:rsidR="00B85ED1" w14:paraId="4D66DEEF" w14:textId="77777777" w:rsidTr="00775F70">
        <w:trPr>
          <w:trHeight w:val="224"/>
          <w:jc w:val="center"/>
        </w:trPr>
        <w:tc>
          <w:tcPr>
            <w:tcW w:w="735" w:type="dxa"/>
            <w:tcBorders>
              <w:right w:val="single" w:sz="4" w:space="0" w:color="000000"/>
            </w:tcBorders>
            <w:tcMar>
              <w:top w:w="0" w:type="dxa"/>
              <w:left w:w="75" w:type="dxa"/>
              <w:bottom w:w="0" w:type="dxa"/>
              <w:right w:w="75" w:type="dxa"/>
            </w:tcMar>
            <w:vAlign w:val="center"/>
          </w:tcPr>
          <w:p w14:paraId="20DE71D1" w14:textId="77777777" w:rsidR="00B85ED1" w:rsidRDefault="00B85ED1" w:rsidP="00775F70">
            <w:pPr>
              <w:rPr>
                <w:sz w:val="13"/>
                <w:szCs w:val="13"/>
              </w:rPr>
            </w:pPr>
            <w:r>
              <w:rPr>
                <w:rFonts w:ascii="Helvetica Neue" w:eastAsia="Helvetica Neue" w:hAnsi="Helvetica Neue" w:cs="Helvetica Neue"/>
                <w:b/>
                <w:color w:val="000000"/>
                <w:sz w:val="13"/>
                <w:szCs w:val="13"/>
              </w:rPr>
              <w:t>3</w:t>
            </w:r>
          </w:p>
        </w:tc>
        <w:tc>
          <w:tcPr>
            <w:tcW w:w="418" w:type="dxa"/>
            <w:tcBorders>
              <w:left w:val="single" w:sz="4" w:space="0" w:color="000000"/>
            </w:tcBorders>
            <w:tcMar>
              <w:top w:w="0" w:type="dxa"/>
              <w:left w:w="75" w:type="dxa"/>
              <w:bottom w:w="0" w:type="dxa"/>
              <w:right w:w="75" w:type="dxa"/>
            </w:tcMar>
            <w:vAlign w:val="center"/>
          </w:tcPr>
          <w:p w14:paraId="10C11733"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25" w:type="dxa"/>
            <w:tcMar>
              <w:top w:w="0" w:type="dxa"/>
              <w:left w:w="75" w:type="dxa"/>
              <w:bottom w:w="0" w:type="dxa"/>
              <w:right w:w="75" w:type="dxa"/>
            </w:tcMar>
            <w:vAlign w:val="center"/>
          </w:tcPr>
          <w:p w14:paraId="5AA3C2D0"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18" w:type="dxa"/>
            <w:tcMar>
              <w:top w:w="0" w:type="dxa"/>
              <w:left w:w="75" w:type="dxa"/>
              <w:bottom w:w="0" w:type="dxa"/>
              <w:right w:w="75" w:type="dxa"/>
            </w:tcMar>
            <w:vAlign w:val="center"/>
          </w:tcPr>
          <w:p w14:paraId="577583BF"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18" w:type="dxa"/>
            <w:tcMar>
              <w:top w:w="0" w:type="dxa"/>
              <w:left w:w="75" w:type="dxa"/>
              <w:bottom w:w="0" w:type="dxa"/>
              <w:right w:w="75" w:type="dxa"/>
            </w:tcMar>
            <w:vAlign w:val="center"/>
          </w:tcPr>
          <w:p w14:paraId="524C1C97" w14:textId="77777777" w:rsidR="00B85ED1" w:rsidRDefault="00B85ED1" w:rsidP="00775F70">
            <w:pPr>
              <w:rPr>
                <w:sz w:val="13"/>
                <w:szCs w:val="13"/>
              </w:rPr>
            </w:pPr>
            <w:r>
              <w:rPr>
                <w:rFonts w:ascii="Helvetica Neue" w:eastAsia="Helvetica Neue" w:hAnsi="Helvetica Neue" w:cs="Helvetica Neue"/>
                <w:color w:val="000000"/>
                <w:sz w:val="13"/>
                <w:szCs w:val="13"/>
              </w:rPr>
              <w:t>8</w:t>
            </w:r>
          </w:p>
        </w:tc>
        <w:tc>
          <w:tcPr>
            <w:tcW w:w="432" w:type="dxa"/>
            <w:tcMar>
              <w:top w:w="0" w:type="dxa"/>
              <w:left w:w="75" w:type="dxa"/>
              <w:bottom w:w="0" w:type="dxa"/>
              <w:right w:w="75" w:type="dxa"/>
            </w:tcMar>
            <w:vAlign w:val="center"/>
          </w:tcPr>
          <w:p w14:paraId="4CF19D67" w14:textId="77777777" w:rsidR="00B85ED1" w:rsidRDefault="00B85ED1" w:rsidP="00775F70">
            <w:pPr>
              <w:rPr>
                <w:sz w:val="13"/>
                <w:szCs w:val="13"/>
              </w:rPr>
            </w:pPr>
            <w:r>
              <w:rPr>
                <w:rFonts w:ascii="Helvetica Neue" w:eastAsia="Helvetica Neue" w:hAnsi="Helvetica Neue" w:cs="Helvetica Neue"/>
                <w:color w:val="000000"/>
                <w:sz w:val="13"/>
                <w:szCs w:val="13"/>
              </w:rPr>
              <w:t>15</w:t>
            </w:r>
          </w:p>
        </w:tc>
        <w:tc>
          <w:tcPr>
            <w:tcW w:w="432" w:type="dxa"/>
            <w:tcMar>
              <w:top w:w="0" w:type="dxa"/>
              <w:left w:w="75" w:type="dxa"/>
              <w:bottom w:w="0" w:type="dxa"/>
              <w:right w:w="75" w:type="dxa"/>
            </w:tcMar>
            <w:vAlign w:val="center"/>
          </w:tcPr>
          <w:p w14:paraId="6C305C5F" w14:textId="77777777" w:rsidR="00B85ED1" w:rsidRDefault="00B85ED1" w:rsidP="00775F70">
            <w:pPr>
              <w:rPr>
                <w:sz w:val="13"/>
                <w:szCs w:val="13"/>
              </w:rPr>
            </w:pPr>
            <w:r>
              <w:rPr>
                <w:rFonts w:ascii="Helvetica Neue" w:eastAsia="Helvetica Neue" w:hAnsi="Helvetica Neue" w:cs="Helvetica Neue"/>
                <w:color w:val="000000"/>
                <w:sz w:val="13"/>
                <w:szCs w:val="13"/>
              </w:rPr>
              <w:t>37</w:t>
            </w:r>
          </w:p>
        </w:tc>
        <w:tc>
          <w:tcPr>
            <w:tcW w:w="374" w:type="dxa"/>
            <w:tcMar>
              <w:top w:w="0" w:type="dxa"/>
              <w:left w:w="75" w:type="dxa"/>
              <w:bottom w:w="0" w:type="dxa"/>
              <w:right w:w="75" w:type="dxa"/>
            </w:tcMar>
            <w:vAlign w:val="center"/>
          </w:tcPr>
          <w:p w14:paraId="16548E31" w14:textId="77777777" w:rsidR="00B85ED1" w:rsidRDefault="00B85ED1" w:rsidP="00775F70">
            <w:pPr>
              <w:rPr>
                <w:sz w:val="13"/>
                <w:szCs w:val="13"/>
              </w:rPr>
            </w:pPr>
            <w:r>
              <w:rPr>
                <w:rFonts w:ascii="Helvetica Neue" w:eastAsia="Helvetica Neue" w:hAnsi="Helvetica Neue" w:cs="Helvetica Neue"/>
                <w:color w:val="000000"/>
                <w:sz w:val="13"/>
                <w:szCs w:val="13"/>
              </w:rPr>
              <w:t>828</w:t>
            </w:r>
          </w:p>
        </w:tc>
        <w:tc>
          <w:tcPr>
            <w:tcW w:w="367" w:type="dxa"/>
            <w:tcMar>
              <w:top w:w="0" w:type="dxa"/>
              <w:left w:w="75" w:type="dxa"/>
              <w:bottom w:w="0" w:type="dxa"/>
              <w:right w:w="75" w:type="dxa"/>
            </w:tcMar>
            <w:vAlign w:val="center"/>
          </w:tcPr>
          <w:p w14:paraId="44DFB402" w14:textId="77777777" w:rsidR="00B85ED1" w:rsidRDefault="00B85ED1" w:rsidP="00775F70">
            <w:pPr>
              <w:rPr>
                <w:sz w:val="13"/>
                <w:szCs w:val="13"/>
              </w:rPr>
            </w:pPr>
            <w:r>
              <w:rPr>
                <w:rFonts w:ascii="Helvetica Neue" w:eastAsia="Helvetica Neue" w:hAnsi="Helvetica Neue" w:cs="Helvetica Neue"/>
                <w:color w:val="000000"/>
                <w:sz w:val="13"/>
                <w:szCs w:val="13"/>
              </w:rPr>
              <w:t>81</w:t>
            </w:r>
          </w:p>
        </w:tc>
        <w:tc>
          <w:tcPr>
            <w:tcW w:w="403" w:type="dxa"/>
            <w:tcMar>
              <w:top w:w="0" w:type="dxa"/>
              <w:left w:w="75" w:type="dxa"/>
              <w:bottom w:w="0" w:type="dxa"/>
              <w:right w:w="75" w:type="dxa"/>
            </w:tcMar>
            <w:vAlign w:val="center"/>
          </w:tcPr>
          <w:p w14:paraId="55099222"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25" w:type="dxa"/>
            <w:tcMar>
              <w:top w:w="0" w:type="dxa"/>
              <w:left w:w="75" w:type="dxa"/>
              <w:bottom w:w="0" w:type="dxa"/>
              <w:right w:w="75" w:type="dxa"/>
            </w:tcMar>
            <w:vAlign w:val="center"/>
          </w:tcPr>
          <w:p w14:paraId="6B380149"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10" w:type="dxa"/>
            <w:tcMar>
              <w:top w:w="0" w:type="dxa"/>
              <w:left w:w="75" w:type="dxa"/>
              <w:bottom w:w="0" w:type="dxa"/>
              <w:right w:w="75" w:type="dxa"/>
            </w:tcMar>
            <w:vAlign w:val="center"/>
          </w:tcPr>
          <w:p w14:paraId="5E962CAD" w14:textId="77777777" w:rsidR="00B85ED1" w:rsidRDefault="00B85ED1" w:rsidP="00775F70">
            <w:pPr>
              <w:rPr>
                <w:sz w:val="13"/>
                <w:szCs w:val="13"/>
              </w:rPr>
            </w:pPr>
            <w:r>
              <w:rPr>
                <w:rFonts w:ascii="Helvetica Neue" w:eastAsia="Helvetica Neue" w:hAnsi="Helvetica Neue" w:cs="Helvetica Neue"/>
                <w:color w:val="000000"/>
                <w:sz w:val="13"/>
                <w:szCs w:val="13"/>
              </w:rPr>
              <w:t>28</w:t>
            </w:r>
          </w:p>
        </w:tc>
        <w:tc>
          <w:tcPr>
            <w:tcW w:w="439" w:type="dxa"/>
            <w:tcMar>
              <w:top w:w="0" w:type="dxa"/>
              <w:left w:w="75" w:type="dxa"/>
              <w:bottom w:w="0" w:type="dxa"/>
              <w:right w:w="75" w:type="dxa"/>
            </w:tcMar>
            <w:vAlign w:val="center"/>
          </w:tcPr>
          <w:p w14:paraId="423CDD10"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25" w:type="dxa"/>
            <w:tcMar>
              <w:top w:w="0" w:type="dxa"/>
              <w:left w:w="75" w:type="dxa"/>
              <w:bottom w:w="0" w:type="dxa"/>
              <w:right w:w="75" w:type="dxa"/>
            </w:tcMar>
            <w:vAlign w:val="center"/>
          </w:tcPr>
          <w:p w14:paraId="33F97E16" w14:textId="77777777" w:rsidR="00B85ED1" w:rsidRDefault="00B85ED1" w:rsidP="00775F70">
            <w:pPr>
              <w:rPr>
                <w:sz w:val="13"/>
                <w:szCs w:val="13"/>
              </w:rPr>
            </w:pPr>
            <w:r>
              <w:rPr>
                <w:rFonts w:ascii="Helvetica Neue" w:eastAsia="Helvetica Neue" w:hAnsi="Helvetica Neue" w:cs="Helvetica Neue"/>
                <w:color w:val="000000"/>
                <w:sz w:val="13"/>
                <w:szCs w:val="13"/>
              </w:rPr>
              <w:t>346</w:t>
            </w:r>
          </w:p>
        </w:tc>
        <w:tc>
          <w:tcPr>
            <w:tcW w:w="418" w:type="dxa"/>
            <w:tcMar>
              <w:top w:w="0" w:type="dxa"/>
              <w:left w:w="75" w:type="dxa"/>
              <w:bottom w:w="0" w:type="dxa"/>
              <w:right w:w="75" w:type="dxa"/>
            </w:tcMar>
            <w:vAlign w:val="center"/>
          </w:tcPr>
          <w:p w14:paraId="0566F294"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03" w:type="dxa"/>
            <w:tcMar>
              <w:top w:w="0" w:type="dxa"/>
              <w:left w:w="75" w:type="dxa"/>
              <w:bottom w:w="0" w:type="dxa"/>
              <w:right w:w="75" w:type="dxa"/>
            </w:tcMar>
            <w:vAlign w:val="center"/>
          </w:tcPr>
          <w:p w14:paraId="5974D069" w14:textId="77777777" w:rsidR="00B85ED1" w:rsidRDefault="00B85ED1" w:rsidP="00775F70">
            <w:pPr>
              <w:rPr>
                <w:sz w:val="13"/>
                <w:szCs w:val="13"/>
              </w:rPr>
            </w:pPr>
            <w:r>
              <w:rPr>
                <w:rFonts w:ascii="Helvetica Neue" w:eastAsia="Helvetica Neue" w:hAnsi="Helvetica Neue" w:cs="Helvetica Neue"/>
                <w:color w:val="000000"/>
                <w:sz w:val="13"/>
                <w:szCs w:val="13"/>
              </w:rPr>
              <w:t>34</w:t>
            </w:r>
          </w:p>
        </w:tc>
        <w:tc>
          <w:tcPr>
            <w:tcW w:w="447" w:type="dxa"/>
            <w:tcMar>
              <w:top w:w="0" w:type="dxa"/>
              <w:left w:w="75" w:type="dxa"/>
              <w:bottom w:w="0" w:type="dxa"/>
              <w:right w:w="75" w:type="dxa"/>
            </w:tcMar>
            <w:vAlign w:val="center"/>
          </w:tcPr>
          <w:p w14:paraId="716C3245" w14:textId="77777777" w:rsidR="00B85ED1" w:rsidRDefault="00B85ED1" w:rsidP="00775F70">
            <w:pPr>
              <w:rPr>
                <w:sz w:val="13"/>
                <w:szCs w:val="13"/>
              </w:rPr>
            </w:pPr>
            <w:r>
              <w:rPr>
                <w:rFonts w:ascii="Helvetica Neue" w:eastAsia="Helvetica Neue" w:hAnsi="Helvetica Neue" w:cs="Helvetica Neue"/>
                <w:color w:val="000000"/>
                <w:sz w:val="13"/>
                <w:szCs w:val="13"/>
              </w:rPr>
              <w:t>5</w:t>
            </w:r>
          </w:p>
        </w:tc>
        <w:tc>
          <w:tcPr>
            <w:tcW w:w="446" w:type="dxa"/>
            <w:tcMar>
              <w:top w:w="0" w:type="dxa"/>
              <w:left w:w="75" w:type="dxa"/>
              <w:bottom w:w="0" w:type="dxa"/>
              <w:right w:w="75" w:type="dxa"/>
            </w:tcMar>
            <w:vAlign w:val="center"/>
          </w:tcPr>
          <w:p w14:paraId="5ED17102"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396" w:type="dxa"/>
            <w:tcMar>
              <w:top w:w="0" w:type="dxa"/>
              <w:left w:w="75" w:type="dxa"/>
              <w:bottom w:w="0" w:type="dxa"/>
              <w:right w:w="75" w:type="dxa"/>
            </w:tcMar>
            <w:vAlign w:val="center"/>
          </w:tcPr>
          <w:p w14:paraId="23E941F4"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18" w:type="dxa"/>
            <w:tcMar>
              <w:top w:w="0" w:type="dxa"/>
              <w:left w:w="75" w:type="dxa"/>
              <w:bottom w:w="0" w:type="dxa"/>
              <w:right w:w="75" w:type="dxa"/>
            </w:tcMar>
            <w:vAlign w:val="center"/>
          </w:tcPr>
          <w:p w14:paraId="4693FA84"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32" w:type="dxa"/>
            <w:tcMar>
              <w:top w:w="0" w:type="dxa"/>
              <w:left w:w="75" w:type="dxa"/>
              <w:bottom w:w="0" w:type="dxa"/>
              <w:right w:w="75" w:type="dxa"/>
            </w:tcMar>
            <w:vAlign w:val="center"/>
          </w:tcPr>
          <w:p w14:paraId="35FE81BB" w14:textId="77777777" w:rsidR="00B85ED1" w:rsidRDefault="00B85ED1" w:rsidP="00775F70">
            <w:pPr>
              <w:rPr>
                <w:sz w:val="13"/>
                <w:szCs w:val="13"/>
              </w:rPr>
            </w:pPr>
            <w:r>
              <w:rPr>
                <w:rFonts w:ascii="Helvetica Neue" w:eastAsia="Helvetica Neue" w:hAnsi="Helvetica Neue" w:cs="Helvetica Neue"/>
                <w:color w:val="000000"/>
                <w:sz w:val="13"/>
                <w:szCs w:val="13"/>
              </w:rPr>
              <w:t>1</w:t>
            </w:r>
          </w:p>
        </w:tc>
        <w:tc>
          <w:tcPr>
            <w:tcW w:w="432" w:type="dxa"/>
            <w:tcMar>
              <w:top w:w="0" w:type="dxa"/>
              <w:left w:w="75" w:type="dxa"/>
              <w:bottom w:w="0" w:type="dxa"/>
              <w:right w:w="75" w:type="dxa"/>
            </w:tcMar>
            <w:vAlign w:val="center"/>
          </w:tcPr>
          <w:p w14:paraId="7FC3AC5C"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338" w:type="dxa"/>
            <w:tcMar>
              <w:top w:w="0" w:type="dxa"/>
              <w:left w:w="75" w:type="dxa"/>
              <w:bottom w:w="0" w:type="dxa"/>
              <w:right w:w="75" w:type="dxa"/>
            </w:tcMar>
            <w:vAlign w:val="center"/>
          </w:tcPr>
          <w:p w14:paraId="10B845ED" w14:textId="77777777" w:rsidR="00B85ED1" w:rsidRDefault="00B85ED1" w:rsidP="00775F70">
            <w:pPr>
              <w:rPr>
                <w:sz w:val="13"/>
                <w:szCs w:val="13"/>
              </w:rPr>
            </w:pPr>
            <w:r>
              <w:rPr>
                <w:rFonts w:ascii="Helvetica Neue" w:eastAsia="Helvetica Neue" w:hAnsi="Helvetica Neue" w:cs="Helvetica Neue"/>
                <w:color w:val="000000"/>
                <w:sz w:val="13"/>
                <w:szCs w:val="13"/>
              </w:rPr>
              <w:t>2</w:t>
            </w:r>
          </w:p>
        </w:tc>
        <w:tc>
          <w:tcPr>
            <w:tcW w:w="439" w:type="dxa"/>
            <w:tcMar>
              <w:top w:w="0" w:type="dxa"/>
              <w:left w:w="75" w:type="dxa"/>
              <w:bottom w:w="0" w:type="dxa"/>
              <w:right w:w="75" w:type="dxa"/>
            </w:tcMar>
            <w:vAlign w:val="center"/>
          </w:tcPr>
          <w:p w14:paraId="085F5C5C" w14:textId="77777777" w:rsidR="00B85ED1" w:rsidRDefault="00B85ED1" w:rsidP="00775F70">
            <w:pPr>
              <w:rPr>
                <w:sz w:val="13"/>
                <w:szCs w:val="13"/>
              </w:rPr>
            </w:pPr>
            <w:r>
              <w:rPr>
                <w:rFonts w:ascii="Helvetica Neue" w:eastAsia="Helvetica Neue" w:hAnsi="Helvetica Neue" w:cs="Helvetica Neue"/>
                <w:color w:val="000000"/>
                <w:sz w:val="13"/>
                <w:szCs w:val="13"/>
              </w:rPr>
              <w:t>2</w:t>
            </w:r>
          </w:p>
        </w:tc>
      </w:tr>
      <w:tr w:rsidR="00B85ED1" w14:paraId="57C05D59" w14:textId="77777777" w:rsidTr="00775F70">
        <w:trPr>
          <w:trHeight w:val="224"/>
          <w:jc w:val="center"/>
        </w:trPr>
        <w:tc>
          <w:tcPr>
            <w:tcW w:w="735" w:type="dxa"/>
            <w:tcBorders>
              <w:right w:val="single" w:sz="4" w:space="0" w:color="000000"/>
            </w:tcBorders>
            <w:tcMar>
              <w:top w:w="0" w:type="dxa"/>
              <w:left w:w="75" w:type="dxa"/>
              <w:bottom w:w="0" w:type="dxa"/>
              <w:right w:w="75" w:type="dxa"/>
            </w:tcMar>
            <w:vAlign w:val="center"/>
          </w:tcPr>
          <w:p w14:paraId="7E83426C" w14:textId="77777777" w:rsidR="00B85ED1" w:rsidRDefault="00B85ED1" w:rsidP="00775F70">
            <w:pPr>
              <w:rPr>
                <w:sz w:val="13"/>
                <w:szCs w:val="13"/>
              </w:rPr>
            </w:pPr>
            <w:r>
              <w:rPr>
                <w:rFonts w:ascii="Helvetica Neue" w:eastAsia="Helvetica Neue" w:hAnsi="Helvetica Neue" w:cs="Helvetica Neue"/>
                <w:b/>
                <w:color w:val="000000"/>
                <w:sz w:val="13"/>
                <w:szCs w:val="13"/>
              </w:rPr>
              <w:t>3.1.1</w:t>
            </w:r>
          </w:p>
        </w:tc>
        <w:tc>
          <w:tcPr>
            <w:tcW w:w="418" w:type="dxa"/>
            <w:tcBorders>
              <w:left w:val="single" w:sz="4" w:space="0" w:color="000000"/>
            </w:tcBorders>
            <w:tcMar>
              <w:top w:w="0" w:type="dxa"/>
              <w:left w:w="75" w:type="dxa"/>
              <w:bottom w:w="0" w:type="dxa"/>
              <w:right w:w="75" w:type="dxa"/>
            </w:tcMar>
            <w:vAlign w:val="center"/>
          </w:tcPr>
          <w:p w14:paraId="0C983401"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25" w:type="dxa"/>
            <w:tcMar>
              <w:top w:w="0" w:type="dxa"/>
              <w:left w:w="75" w:type="dxa"/>
              <w:bottom w:w="0" w:type="dxa"/>
              <w:right w:w="75" w:type="dxa"/>
            </w:tcMar>
            <w:vAlign w:val="center"/>
          </w:tcPr>
          <w:p w14:paraId="460FCD20"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18" w:type="dxa"/>
            <w:tcMar>
              <w:top w:w="0" w:type="dxa"/>
              <w:left w:w="75" w:type="dxa"/>
              <w:bottom w:w="0" w:type="dxa"/>
              <w:right w:w="75" w:type="dxa"/>
            </w:tcMar>
            <w:vAlign w:val="center"/>
          </w:tcPr>
          <w:p w14:paraId="673D1865"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18" w:type="dxa"/>
            <w:tcMar>
              <w:top w:w="0" w:type="dxa"/>
              <w:left w:w="75" w:type="dxa"/>
              <w:bottom w:w="0" w:type="dxa"/>
              <w:right w:w="75" w:type="dxa"/>
            </w:tcMar>
            <w:vAlign w:val="center"/>
          </w:tcPr>
          <w:p w14:paraId="2DDDB761"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32" w:type="dxa"/>
            <w:tcMar>
              <w:top w:w="0" w:type="dxa"/>
              <w:left w:w="75" w:type="dxa"/>
              <w:bottom w:w="0" w:type="dxa"/>
              <w:right w:w="75" w:type="dxa"/>
            </w:tcMar>
            <w:vAlign w:val="center"/>
          </w:tcPr>
          <w:p w14:paraId="2DD0D22A"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32" w:type="dxa"/>
            <w:tcMar>
              <w:top w:w="0" w:type="dxa"/>
              <w:left w:w="75" w:type="dxa"/>
              <w:bottom w:w="0" w:type="dxa"/>
              <w:right w:w="75" w:type="dxa"/>
            </w:tcMar>
            <w:vAlign w:val="center"/>
          </w:tcPr>
          <w:p w14:paraId="3F1B6B80" w14:textId="77777777" w:rsidR="00B85ED1" w:rsidRDefault="00B85ED1" w:rsidP="00775F70">
            <w:pPr>
              <w:rPr>
                <w:sz w:val="13"/>
                <w:szCs w:val="13"/>
              </w:rPr>
            </w:pPr>
            <w:r>
              <w:rPr>
                <w:rFonts w:ascii="Helvetica Neue" w:eastAsia="Helvetica Neue" w:hAnsi="Helvetica Neue" w:cs="Helvetica Neue"/>
                <w:color w:val="000000"/>
                <w:sz w:val="13"/>
                <w:szCs w:val="13"/>
              </w:rPr>
              <w:t>17</w:t>
            </w:r>
          </w:p>
        </w:tc>
        <w:tc>
          <w:tcPr>
            <w:tcW w:w="374" w:type="dxa"/>
            <w:tcMar>
              <w:top w:w="0" w:type="dxa"/>
              <w:left w:w="75" w:type="dxa"/>
              <w:bottom w:w="0" w:type="dxa"/>
              <w:right w:w="75" w:type="dxa"/>
            </w:tcMar>
            <w:vAlign w:val="center"/>
          </w:tcPr>
          <w:p w14:paraId="19F7E9F7" w14:textId="77777777" w:rsidR="00B85ED1" w:rsidRDefault="00B85ED1" w:rsidP="00775F70">
            <w:pPr>
              <w:rPr>
                <w:sz w:val="13"/>
                <w:szCs w:val="13"/>
              </w:rPr>
            </w:pPr>
            <w:r>
              <w:rPr>
                <w:rFonts w:ascii="Helvetica Neue" w:eastAsia="Helvetica Neue" w:hAnsi="Helvetica Neue" w:cs="Helvetica Neue"/>
                <w:color w:val="000000"/>
                <w:sz w:val="13"/>
                <w:szCs w:val="13"/>
              </w:rPr>
              <w:t>17</w:t>
            </w:r>
          </w:p>
        </w:tc>
        <w:tc>
          <w:tcPr>
            <w:tcW w:w="367" w:type="dxa"/>
            <w:tcMar>
              <w:top w:w="0" w:type="dxa"/>
              <w:left w:w="75" w:type="dxa"/>
              <w:bottom w:w="0" w:type="dxa"/>
              <w:right w:w="75" w:type="dxa"/>
            </w:tcMar>
            <w:vAlign w:val="center"/>
          </w:tcPr>
          <w:p w14:paraId="56D761C0" w14:textId="77777777" w:rsidR="00B85ED1" w:rsidRDefault="00B85ED1" w:rsidP="00775F70">
            <w:pPr>
              <w:rPr>
                <w:sz w:val="13"/>
                <w:szCs w:val="13"/>
              </w:rPr>
            </w:pPr>
            <w:r>
              <w:rPr>
                <w:rFonts w:ascii="Helvetica Neue" w:eastAsia="Helvetica Neue" w:hAnsi="Helvetica Neue" w:cs="Helvetica Neue"/>
                <w:color w:val="000000"/>
                <w:sz w:val="13"/>
                <w:szCs w:val="13"/>
              </w:rPr>
              <w:t>25</w:t>
            </w:r>
          </w:p>
        </w:tc>
        <w:tc>
          <w:tcPr>
            <w:tcW w:w="403" w:type="dxa"/>
            <w:tcMar>
              <w:top w:w="0" w:type="dxa"/>
              <w:left w:w="75" w:type="dxa"/>
              <w:bottom w:w="0" w:type="dxa"/>
              <w:right w:w="75" w:type="dxa"/>
            </w:tcMar>
            <w:vAlign w:val="center"/>
          </w:tcPr>
          <w:p w14:paraId="1FCDE55C"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25" w:type="dxa"/>
            <w:tcMar>
              <w:top w:w="0" w:type="dxa"/>
              <w:left w:w="75" w:type="dxa"/>
              <w:bottom w:w="0" w:type="dxa"/>
              <w:right w:w="75" w:type="dxa"/>
            </w:tcMar>
            <w:vAlign w:val="center"/>
          </w:tcPr>
          <w:p w14:paraId="38E4AF66"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10" w:type="dxa"/>
            <w:tcMar>
              <w:top w:w="0" w:type="dxa"/>
              <w:left w:w="75" w:type="dxa"/>
              <w:bottom w:w="0" w:type="dxa"/>
              <w:right w:w="75" w:type="dxa"/>
            </w:tcMar>
            <w:vAlign w:val="center"/>
          </w:tcPr>
          <w:p w14:paraId="38299FA4" w14:textId="77777777" w:rsidR="00B85ED1" w:rsidRDefault="00B85ED1" w:rsidP="00775F70">
            <w:pPr>
              <w:rPr>
                <w:sz w:val="13"/>
                <w:szCs w:val="13"/>
              </w:rPr>
            </w:pPr>
            <w:r>
              <w:rPr>
                <w:rFonts w:ascii="Helvetica Neue" w:eastAsia="Helvetica Neue" w:hAnsi="Helvetica Neue" w:cs="Helvetica Neue"/>
                <w:color w:val="000000"/>
                <w:sz w:val="13"/>
                <w:szCs w:val="13"/>
              </w:rPr>
              <w:t>1</w:t>
            </w:r>
          </w:p>
        </w:tc>
        <w:tc>
          <w:tcPr>
            <w:tcW w:w="439" w:type="dxa"/>
            <w:tcMar>
              <w:top w:w="0" w:type="dxa"/>
              <w:left w:w="75" w:type="dxa"/>
              <w:bottom w:w="0" w:type="dxa"/>
              <w:right w:w="75" w:type="dxa"/>
            </w:tcMar>
            <w:vAlign w:val="center"/>
          </w:tcPr>
          <w:p w14:paraId="2FDE2A46"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25" w:type="dxa"/>
            <w:tcMar>
              <w:top w:w="0" w:type="dxa"/>
              <w:left w:w="75" w:type="dxa"/>
              <w:bottom w:w="0" w:type="dxa"/>
              <w:right w:w="75" w:type="dxa"/>
            </w:tcMar>
            <w:vAlign w:val="center"/>
          </w:tcPr>
          <w:p w14:paraId="79089525"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18" w:type="dxa"/>
            <w:tcMar>
              <w:top w:w="0" w:type="dxa"/>
              <w:left w:w="75" w:type="dxa"/>
              <w:bottom w:w="0" w:type="dxa"/>
              <w:right w:w="75" w:type="dxa"/>
            </w:tcMar>
            <w:vAlign w:val="center"/>
          </w:tcPr>
          <w:p w14:paraId="594EA4DA"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03" w:type="dxa"/>
            <w:tcMar>
              <w:top w:w="0" w:type="dxa"/>
              <w:left w:w="75" w:type="dxa"/>
              <w:bottom w:w="0" w:type="dxa"/>
              <w:right w:w="75" w:type="dxa"/>
            </w:tcMar>
            <w:vAlign w:val="center"/>
          </w:tcPr>
          <w:p w14:paraId="39171524" w14:textId="77777777" w:rsidR="00B85ED1" w:rsidRDefault="00B85ED1" w:rsidP="00775F70">
            <w:pPr>
              <w:rPr>
                <w:sz w:val="13"/>
                <w:szCs w:val="13"/>
              </w:rPr>
            </w:pPr>
            <w:r>
              <w:rPr>
                <w:rFonts w:ascii="Helvetica Neue" w:eastAsia="Helvetica Neue" w:hAnsi="Helvetica Neue" w:cs="Helvetica Neue"/>
                <w:color w:val="000000"/>
                <w:sz w:val="13"/>
                <w:szCs w:val="13"/>
              </w:rPr>
              <w:t>19</w:t>
            </w:r>
          </w:p>
        </w:tc>
        <w:tc>
          <w:tcPr>
            <w:tcW w:w="447" w:type="dxa"/>
            <w:tcMar>
              <w:top w:w="0" w:type="dxa"/>
              <w:left w:w="75" w:type="dxa"/>
              <w:bottom w:w="0" w:type="dxa"/>
              <w:right w:w="75" w:type="dxa"/>
            </w:tcMar>
            <w:vAlign w:val="center"/>
          </w:tcPr>
          <w:p w14:paraId="4592C6AB" w14:textId="77777777" w:rsidR="00B85ED1" w:rsidRDefault="00B85ED1" w:rsidP="00775F70">
            <w:pPr>
              <w:rPr>
                <w:sz w:val="13"/>
                <w:szCs w:val="13"/>
              </w:rPr>
            </w:pPr>
            <w:r>
              <w:rPr>
                <w:rFonts w:ascii="Helvetica Neue" w:eastAsia="Helvetica Neue" w:hAnsi="Helvetica Neue" w:cs="Helvetica Neue"/>
                <w:color w:val="000000"/>
                <w:sz w:val="13"/>
                <w:szCs w:val="13"/>
              </w:rPr>
              <w:t>1</w:t>
            </w:r>
          </w:p>
        </w:tc>
        <w:tc>
          <w:tcPr>
            <w:tcW w:w="446" w:type="dxa"/>
            <w:tcMar>
              <w:top w:w="0" w:type="dxa"/>
              <w:left w:w="75" w:type="dxa"/>
              <w:bottom w:w="0" w:type="dxa"/>
              <w:right w:w="75" w:type="dxa"/>
            </w:tcMar>
            <w:vAlign w:val="center"/>
          </w:tcPr>
          <w:p w14:paraId="2ADC57A1"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396" w:type="dxa"/>
            <w:tcMar>
              <w:top w:w="0" w:type="dxa"/>
              <w:left w:w="75" w:type="dxa"/>
              <w:bottom w:w="0" w:type="dxa"/>
              <w:right w:w="75" w:type="dxa"/>
            </w:tcMar>
            <w:vAlign w:val="center"/>
          </w:tcPr>
          <w:p w14:paraId="621A763B"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18" w:type="dxa"/>
            <w:tcMar>
              <w:top w:w="0" w:type="dxa"/>
              <w:left w:w="75" w:type="dxa"/>
              <w:bottom w:w="0" w:type="dxa"/>
              <w:right w:w="75" w:type="dxa"/>
            </w:tcMar>
            <w:vAlign w:val="center"/>
          </w:tcPr>
          <w:p w14:paraId="2C369EDC"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32" w:type="dxa"/>
            <w:tcMar>
              <w:top w:w="0" w:type="dxa"/>
              <w:left w:w="75" w:type="dxa"/>
              <w:bottom w:w="0" w:type="dxa"/>
              <w:right w:w="75" w:type="dxa"/>
            </w:tcMar>
            <w:vAlign w:val="center"/>
          </w:tcPr>
          <w:p w14:paraId="46792734"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32" w:type="dxa"/>
            <w:tcMar>
              <w:top w:w="0" w:type="dxa"/>
              <w:left w:w="75" w:type="dxa"/>
              <w:bottom w:w="0" w:type="dxa"/>
              <w:right w:w="75" w:type="dxa"/>
            </w:tcMar>
            <w:vAlign w:val="center"/>
          </w:tcPr>
          <w:p w14:paraId="30E1C218"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338" w:type="dxa"/>
            <w:tcMar>
              <w:top w:w="0" w:type="dxa"/>
              <w:left w:w="75" w:type="dxa"/>
              <w:bottom w:w="0" w:type="dxa"/>
              <w:right w:w="75" w:type="dxa"/>
            </w:tcMar>
            <w:vAlign w:val="center"/>
          </w:tcPr>
          <w:p w14:paraId="5FDFE224" w14:textId="77777777" w:rsidR="00B85ED1" w:rsidRDefault="00B85ED1" w:rsidP="00775F70">
            <w:pPr>
              <w:rPr>
                <w:sz w:val="13"/>
                <w:szCs w:val="13"/>
              </w:rPr>
            </w:pPr>
            <w:r>
              <w:rPr>
                <w:rFonts w:ascii="Helvetica Neue" w:eastAsia="Helvetica Neue" w:hAnsi="Helvetica Neue" w:cs="Helvetica Neue"/>
                <w:color w:val="000000"/>
                <w:sz w:val="13"/>
                <w:szCs w:val="13"/>
              </w:rPr>
              <w:t>1</w:t>
            </w:r>
          </w:p>
        </w:tc>
        <w:tc>
          <w:tcPr>
            <w:tcW w:w="439" w:type="dxa"/>
            <w:tcMar>
              <w:top w:w="0" w:type="dxa"/>
              <w:left w:w="75" w:type="dxa"/>
              <w:bottom w:w="0" w:type="dxa"/>
              <w:right w:w="75" w:type="dxa"/>
            </w:tcMar>
            <w:vAlign w:val="center"/>
          </w:tcPr>
          <w:p w14:paraId="2AF36D99" w14:textId="77777777" w:rsidR="00B85ED1" w:rsidRDefault="00B85ED1" w:rsidP="00775F70">
            <w:pPr>
              <w:rPr>
                <w:sz w:val="13"/>
                <w:szCs w:val="13"/>
              </w:rPr>
            </w:pPr>
            <w:r>
              <w:rPr>
                <w:rFonts w:ascii="Helvetica Neue" w:eastAsia="Helvetica Neue" w:hAnsi="Helvetica Neue" w:cs="Helvetica Neue"/>
                <w:color w:val="000000"/>
                <w:sz w:val="13"/>
                <w:szCs w:val="13"/>
              </w:rPr>
              <w:t>2</w:t>
            </w:r>
          </w:p>
        </w:tc>
      </w:tr>
      <w:tr w:rsidR="00B85ED1" w14:paraId="1CDC5A0A" w14:textId="77777777" w:rsidTr="00775F70">
        <w:trPr>
          <w:trHeight w:val="244"/>
          <w:jc w:val="center"/>
        </w:trPr>
        <w:tc>
          <w:tcPr>
            <w:tcW w:w="735" w:type="dxa"/>
            <w:tcBorders>
              <w:right w:val="single" w:sz="4" w:space="0" w:color="000000"/>
            </w:tcBorders>
            <w:tcMar>
              <w:top w:w="0" w:type="dxa"/>
              <w:left w:w="75" w:type="dxa"/>
              <w:bottom w:w="0" w:type="dxa"/>
              <w:right w:w="75" w:type="dxa"/>
            </w:tcMar>
            <w:vAlign w:val="center"/>
          </w:tcPr>
          <w:p w14:paraId="09CA0636" w14:textId="77777777" w:rsidR="00B85ED1" w:rsidRDefault="00B85ED1" w:rsidP="00775F70">
            <w:pPr>
              <w:rPr>
                <w:sz w:val="13"/>
                <w:szCs w:val="13"/>
              </w:rPr>
            </w:pPr>
            <w:r>
              <w:rPr>
                <w:rFonts w:ascii="Helvetica Neue" w:eastAsia="Helvetica Neue" w:hAnsi="Helvetica Neue" w:cs="Helvetica Neue"/>
                <w:b/>
                <w:color w:val="000000"/>
                <w:sz w:val="13"/>
                <w:szCs w:val="13"/>
              </w:rPr>
              <w:t>3.1.2</w:t>
            </w:r>
          </w:p>
        </w:tc>
        <w:tc>
          <w:tcPr>
            <w:tcW w:w="418" w:type="dxa"/>
            <w:tcBorders>
              <w:left w:val="single" w:sz="4" w:space="0" w:color="000000"/>
            </w:tcBorders>
            <w:tcMar>
              <w:top w:w="0" w:type="dxa"/>
              <w:left w:w="75" w:type="dxa"/>
              <w:bottom w:w="0" w:type="dxa"/>
              <w:right w:w="75" w:type="dxa"/>
            </w:tcMar>
            <w:vAlign w:val="center"/>
          </w:tcPr>
          <w:p w14:paraId="265D0828"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25" w:type="dxa"/>
            <w:tcMar>
              <w:top w:w="0" w:type="dxa"/>
              <w:left w:w="75" w:type="dxa"/>
              <w:bottom w:w="0" w:type="dxa"/>
              <w:right w:w="75" w:type="dxa"/>
            </w:tcMar>
            <w:vAlign w:val="center"/>
          </w:tcPr>
          <w:p w14:paraId="5A0EA565"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18" w:type="dxa"/>
            <w:tcMar>
              <w:top w:w="0" w:type="dxa"/>
              <w:left w:w="75" w:type="dxa"/>
              <w:bottom w:w="0" w:type="dxa"/>
              <w:right w:w="75" w:type="dxa"/>
            </w:tcMar>
            <w:vAlign w:val="center"/>
          </w:tcPr>
          <w:p w14:paraId="7EEBFCBD"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18" w:type="dxa"/>
            <w:tcMar>
              <w:top w:w="0" w:type="dxa"/>
              <w:left w:w="75" w:type="dxa"/>
              <w:bottom w:w="0" w:type="dxa"/>
              <w:right w:w="75" w:type="dxa"/>
            </w:tcMar>
            <w:vAlign w:val="center"/>
          </w:tcPr>
          <w:p w14:paraId="3E4BD1D3"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32" w:type="dxa"/>
            <w:tcMar>
              <w:top w:w="0" w:type="dxa"/>
              <w:left w:w="75" w:type="dxa"/>
              <w:bottom w:w="0" w:type="dxa"/>
              <w:right w:w="75" w:type="dxa"/>
            </w:tcMar>
            <w:vAlign w:val="center"/>
          </w:tcPr>
          <w:p w14:paraId="7DBD6C88" w14:textId="77777777" w:rsidR="00B85ED1" w:rsidRDefault="00B85ED1" w:rsidP="00775F70">
            <w:pPr>
              <w:rPr>
                <w:sz w:val="13"/>
                <w:szCs w:val="13"/>
              </w:rPr>
            </w:pPr>
            <w:r>
              <w:rPr>
                <w:rFonts w:ascii="Helvetica Neue" w:eastAsia="Helvetica Neue" w:hAnsi="Helvetica Neue" w:cs="Helvetica Neue"/>
                <w:color w:val="000000"/>
                <w:sz w:val="13"/>
                <w:szCs w:val="13"/>
              </w:rPr>
              <w:t>1</w:t>
            </w:r>
          </w:p>
        </w:tc>
        <w:tc>
          <w:tcPr>
            <w:tcW w:w="432" w:type="dxa"/>
            <w:tcMar>
              <w:top w:w="0" w:type="dxa"/>
              <w:left w:w="75" w:type="dxa"/>
              <w:bottom w:w="0" w:type="dxa"/>
              <w:right w:w="75" w:type="dxa"/>
            </w:tcMar>
            <w:vAlign w:val="center"/>
          </w:tcPr>
          <w:p w14:paraId="66F99849" w14:textId="77777777" w:rsidR="00B85ED1" w:rsidRDefault="00B85ED1" w:rsidP="00775F70">
            <w:pPr>
              <w:rPr>
                <w:sz w:val="13"/>
                <w:szCs w:val="13"/>
              </w:rPr>
            </w:pPr>
            <w:r>
              <w:rPr>
                <w:rFonts w:ascii="Helvetica Neue" w:eastAsia="Helvetica Neue" w:hAnsi="Helvetica Neue" w:cs="Helvetica Neue"/>
                <w:color w:val="000000"/>
                <w:sz w:val="13"/>
                <w:szCs w:val="13"/>
              </w:rPr>
              <w:t>5</w:t>
            </w:r>
          </w:p>
        </w:tc>
        <w:tc>
          <w:tcPr>
            <w:tcW w:w="374" w:type="dxa"/>
            <w:tcMar>
              <w:top w:w="0" w:type="dxa"/>
              <w:left w:w="75" w:type="dxa"/>
              <w:bottom w:w="0" w:type="dxa"/>
              <w:right w:w="75" w:type="dxa"/>
            </w:tcMar>
            <w:vAlign w:val="center"/>
          </w:tcPr>
          <w:p w14:paraId="10542487" w14:textId="77777777" w:rsidR="00B85ED1" w:rsidRDefault="00B85ED1" w:rsidP="00775F70">
            <w:pPr>
              <w:rPr>
                <w:sz w:val="13"/>
                <w:szCs w:val="13"/>
              </w:rPr>
            </w:pPr>
            <w:r>
              <w:rPr>
                <w:rFonts w:ascii="Helvetica Neue" w:eastAsia="Helvetica Neue" w:hAnsi="Helvetica Neue" w:cs="Helvetica Neue"/>
                <w:color w:val="000000"/>
                <w:sz w:val="13"/>
                <w:szCs w:val="13"/>
              </w:rPr>
              <w:t>201</w:t>
            </w:r>
          </w:p>
        </w:tc>
        <w:tc>
          <w:tcPr>
            <w:tcW w:w="367" w:type="dxa"/>
            <w:tcMar>
              <w:top w:w="0" w:type="dxa"/>
              <w:left w:w="75" w:type="dxa"/>
              <w:bottom w:w="0" w:type="dxa"/>
              <w:right w:w="75" w:type="dxa"/>
            </w:tcMar>
            <w:vAlign w:val="center"/>
          </w:tcPr>
          <w:p w14:paraId="070A1A20" w14:textId="77777777" w:rsidR="00B85ED1" w:rsidRDefault="00B85ED1" w:rsidP="00775F70">
            <w:pPr>
              <w:rPr>
                <w:sz w:val="13"/>
                <w:szCs w:val="13"/>
              </w:rPr>
            </w:pPr>
            <w:r>
              <w:rPr>
                <w:rFonts w:ascii="Helvetica Neue" w:eastAsia="Helvetica Neue" w:hAnsi="Helvetica Neue" w:cs="Helvetica Neue"/>
                <w:color w:val="000000"/>
                <w:sz w:val="13"/>
                <w:szCs w:val="13"/>
              </w:rPr>
              <w:t>3</w:t>
            </w:r>
          </w:p>
        </w:tc>
        <w:tc>
          <w:tcPr>
            <w:tcW w:w="403" w:type="dxa"/>
            <w:tcMar>
              <w:top w:w="0" w:type="dxa"/>
              <w:left w:w="75" w:type="dxa"/>
              <w:bottom w:w="0" w:type="dxa"/>
              <w:right w:w="75" w:type="dxa"/>
            </w:tcMar>
            <w:vAlign w:val="center"/>
          </w:tcPr>
          <w:p w14:paraId="2998F141"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25" w:type="dxa"/>
            <w:tcMar>
              <w:top w:w="0" w:type="dxa"/>
              <w:left w:w="75" w:type="dxa"/>
              <w:bottom w:w="0" w:type="dxa"/>
              <w:right w:w="75" w:type="dxa"/>
            </w:tcMar>
            <w:vAlign w:val="center"/>
          </w:tcPr>
          <w:p w14:paraId="6B6C03DB"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10" w:type="dxa"/>
            <w:tcMar>
              <w:top w:w="0" w:type="dxa"/>
              <w:left w:w="75" w:type="dxa"/>
              <w:bottom w:w="0" w:type="dxa"/>
              <w:right w:w="75" w:type="dxa"/>
            </w:tcMar>
            <w:vAlign w:val="center"/>
          </w:tcPr>
          <w:p w14:paraId="29DCE012" w14:textId="77777777" w:rsidR="00B85ED1" w:rsidRDefault="00B85ED1" w:rsidP="00775F70">
            <w:pPr>
              <w:rPr>
                <w:sz w:val="13"/>
                <w:szCs w:val="13"/>
              </w:rPr>
            </w:pPr>
            <w:r>
              <w:rPr>
                <w:rFonts w:ascii="Helvetica Neue" w:eastAsia="Helvetica Neue" w:hAnsi="Helvetica Neue" w:cs="Helvetica Neue"/>
                <w:color w:val="000000"/>
                <w:sz w:val="13"/>
                <w:szCs w:val="13"/>
              </w:rPr>
              <w:t>1</w:t>
            </w:r>
          </w:p>
        </w:tc>
        <w:tc>
          <w:tcPr>
            <w:tcW w:w="439" w:type="dxa"/>
            <w:tcMar>
              <w:top w:w="0" w:type="dxa"/>
              <w:left w:w="75" w:type="dxa"/>
              <w:bottom w:w="0" w:type="dxa"/>
              <w:right w:w="75" w:type="dxa"/>
            </w:tcMar>
            <w:vAlign w:val="center"/>
          </w:tcPr>
          <w:p w14:paraId="198CE197"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25" w:type="dxa"/>
            <w:tcMar>
              <w:top w:w="0" w:type="dxa"/>
              <w:left w:w="75" w:type="dxa"/>
              <w:bottom w:w="0" w:type="dxa"/>
              <w:right w:w="75" w:type="dxa"/>
            </w:tcMar>
            <w:vAlign w:val="center"/>
          </w:tcPr>
          <w:p w14:paraId="4CB72988" w14:textId="77777777" w:rsidR="00B85ED1" w:rsidRDefault="00B85ED1" w:rsidP="00775F70">
            <w:pPr>
              <w:rPr>
                <w:sz w:val="13"/>
                <w:szCs w:val="13"/>
              </w:rPr>
            </w:pPr>
            <w:r>
              <w:rPr>
                <w:rFonts w:ascii="Helvetica Neue" w:eastAsia="Helvetica Neue" w:hAnsi="Helvetica Neue" w:cs="Helvetica Neue"/>
                <w:color w:val="000000"/>
                <w:sz w:val="13"/>
                <w:szCs w:val="13"/>
              </w:rPr>
              <w:t>7</w:t>
            </w:r>
          </w:p>
        </w:tc>
        <w:tc>
          <w:tcPr>
            <w:tcW w:w="418" w:type="dxa"/>
            <w:tcMar>
              <w:top w:w="0" w:type="dxa"/>
              <w:left w:w="75" w:type="dxa"/>
              <w:bottom w:w="0" w:type="dxa"/>
              <w:right w:w="75" w:type="dxa"/>
            </w:tcMar>
            <w:vAlign w:val="center"/>
          </w:tcPr>
          <w:p w14:paraId="29C131C8"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03" w:type="dxa"/>
            <w:tcMar>
              <w:top w:w="0" w:type="dxa"/>
              <w:left w:w="75" w:type="dxa"/>
              <w:bottom w:w="0" w:type="dxa"/>
              <w:right w:w="75" w:type="dxa"/>
            </w:tcMar>
            <w:vAlign w:val="center"/>
          </w:tcPr>
          <w:p w14:paraId="739F844B" w14:textId="77777777" w:rsidR="00B85ED1" w:rsidRDefault="00B85ED1" w:rsidP="00775F70">
            <w:pPr>
              <w:rPr>
                <w:sz w:val="13"/>
                <w:szCs w:val="13"/>
              </w:rPr>
            </w:pPr>
            <w:r>
              <w:rPr>
                <w:rFonts w:ascii="Helvetica Neue" w:eastAsia="Helvetica Neue" w:hAnsi="Helvetica Neue" w:cs="Helvetica Neue"/>
                <w:color w:val="000000"/>
                <w:sz w:val="13"/>
                <w:szCs w:val="13"/>
              </w:rPr>
              <w:t>2</w:t>
            </w:r>
          </w:p>
        </w:tc>
        <w:tc>
          <w:tcPr>
            <w:tcW w:w="447" w:type="dxa"/>
            <w:tcMar>
              <w:top w:w="0" w:type="dxa"/>
              <w:left w:w="75" w:type="dxa"/>
              <w:bottom w:w="0" w:type="dxa"/>
              <w:right w:w="75" w:type="dxa"/>
            </w:tcMar>
            <w:vAlign w:val="center"/>
          </w:tcPr>
          <w:p w14:paraId="49A32BC1"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46" w:type="dxa"/>
            <w:tcMar>
              <w:top w:w="0" w:type="dxa"/>
              <w:left w:w="75" w:type="dxa"/>
              <w:bottom w:w="0" w:type="dxa"/>
              <w:right w:w="75" w:type="dxa"/>
            </w:tcMar>
            <w:vAlign w:val="center"/>
          </w:tcPr>
          <w:p w14:paraId="13D2645B"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396" w:type="dxa"/>
            <w:tcMar>
              <w:top w:w="0" w:type="dxa"/>
              <w:left w:w="75" w:type="dxa"/>
              <w:bottom w:w="0" w:type="dxa"/>
              <w:right w:w="75" w:type="dxa"/>
            </w:tcMar>
            <w:vAlign w:val="center"/>
          </w:tcPr>
          <w:p w14:paraId="0960B75A"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18" w:type="dxa"/>
            <w:tcMar>
              <w:top w:w="0" w:type="dxa"/>
              <w:left w:w="75" w:type="dxa"/>
              <w:bottom w:w="0" w:type="dxa"/>
              <w:right w:w="75" w:type="dxa"/>
            </w:tcMar>
            <w:vAlign w:val="center"/>
          </w:tcPr>
          <w:p w14:paraId="5E66A553"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32" w:type="dxa"/>
            <w:tcMar>
              <w:top w:w="0" w:type="dxa"/>
              <w:left w:w="75" w:type="dxa"/>
              <w:bottom w:w="0" w:type="dxa"/>
              <w:right w:w="75" w:type="dxa"/>
            </w:tcMar>
            <w:vAlign w:val="center"/>
          </w:tcPr>
          <w:p w14:paraId="22E152BF"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32" w:type="dxa"/>
            <w:tcMar>
              <w:top w:w="0" w:type="dxa"/>
              <w:left w:w="75" w:type="dxa"/>
              <w:bottom w:w="0" w:type="dxa"/>
              <w:right w:w="75" w:type="dxa"/>
            </w:tcMar>
            <w:vAlign w:val="center"/>
          </w:tcPr>
          <w:p w14:paraId="39302AF3"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338" w:type="dxa"/>
            <w:tcMar>
              <w:top w:w="0" w:type="dxa"/>
              <w:left w:w="75" w:type="dxa"/>
              <w:bottom w:w="0" w:type="dxa"/>
              <w:right w:w="75" w:type="dxa"/>
            </w:tcMar>
            <w:vAlign w:val="center"/>
          </w:tcPr>
          <w:p w14:paraId="07EC83A6"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39" w:type="dxa"/>
            <w:tcMar>
              <w:top w:w="0" w:type="dxa"/>
              <w:left w:w="75" w:type="dxa"/>
              <w:bottom w:w="0" w:type="dxa"/>
              <w:right w:w="75" w:type="dxa"/>
            </w:tcMar>
            <w:vAlign w:val="center"/>
          </w:tcPr>
          <w:p w14:paraId="178322D7"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r>
      <w:tr w:rsidR="00B85ED1" w14:paraId="5B54AFA6" w14:textId="77777777" w:rsidTr="00775F70">
        <w:trPr>
          <w:trHeight w:val="224"/>
          <w:jc w:val="center"/>
        </w:trPr>
        <w:tc>
          <w:tcPr>
            <w:tcW w:w="735" w:type="dxa"/>
            <w:tcBorders>
              <w:right w:val="single" w:sz="4" w:space="0" w:color="000000"/>
            </w:tcBorders>
            <w:tcMar>
              <w:top w:w="0" w:type="dxa"/>
              <w:left w:w="75" w:type="dxa"/>
              <w:bottom w:w="0" w:type="dxa"/>
              <w:right w:w="75" w:type="dxa"/>
            </w:tcMar>
            <w:vAlign w:val="center"/>
          </w:tcPr>
          <w:p w14:paraId="4C76F37F" w14:textId="77777777" w:rsidR="00B85ED1" w:rsidRDefault="00B85ED1" w:rsidP="00775F70">
            <w:pPr>
              <w:rPr>
                <w:sz w:val="13"/>
                <w:szCs w:val="13"/>
              </w:rPr>
            </w:pPr>
            <w:r>
              <w:rPr>
                <w:rFonts w:ascii="Helvetica Neue" w:eastAsia="Helvetica Neue" w:hAnsi="Helvetica Neue" w:cs="Helvetica Neue"/>
                <w:b/>
                <w:color w:val="000000"/>
                <w:sz w:val="13"/>
                <w:szCs w:val="13"/>
              </w:rPr>
              <w:t>3.1.2.1</w:t>
            </w:r>
          </w:p>
        </w:tc>
        <w:tc>
          <w:tcPr>
            <w:tcW w:w="418" w:type="dxa"/>
            <w:tcBorders>
              <w:left w:val="single" w:sz="4" w:space="0" w:color="000000"/>
            </w:tcBorders>
            <w:tcMar>
              <w:top w:w="0" w:type="dxa"/>
              <w:left w:w="75" w:type="dxa"/>
              <w:bottom w:w="0" w:type="dxa"/>
              <w:right w:w="75" w:type="dxa"/>
            </w:tcMar>
            <w:vAlign w:val="center"/>
          </w:tcPr>
          <w:p w14:paraId="0A681C04"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25" w:type="dxa"/>
            <w:tcMar>
              <w:top w:w="0" w:type="dxa"/>
              <w:left w:w="75" w:type="dxa"/>
              <w:bottom w:w="0" w:type="dxa"/>
              <w:right w:w="75" w:type="dxa"/>
            </w:tcMar>
            <w:vAlign w:val="center"/>
          </w:tcPr>
          <w:p w14:paraId="570786DD"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18" w:type="dxa"/>
            <w:tcMar>
              <w:top w:w="0" w:type="dxa"/>
              <w:left w:w="75" w:type="dxa"/>
              <w:bottom w:w="0" w:type="dxa"/>
              <w:right w:w="75" w:type="dxa"/>
            </w:tcMar>
            <w:vAlign w:val="center"/>
          </w:tcPr>
          <w:p w14:paraId="56CDBC14"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18" w:type="dxa"/>
            <w:tcMar>
              <w:top w:w="0" w:type="dxa"/>
              <w:left w:w="75" w:type="dxa"/>
              <w:bottom w:w="0" w:type="dxa"/>
              <w:right w:w="75" w:type="dxa"/>
            </w:tcMar>
            <w:vAlign w:val="center"/>
          </w:tcPr>
          <w:p w14:paraId="2DB52568"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32" w:type="dxa"/>
            <w:tcMar>
              <w:top w:w="0" w:type="dxa"/>
              <w:left w:w="75" w:type="dxa"/>
              <w:bottom w:w="0" w:type="dxa"/>
              <w:right w:w="75" w:type="dxa"/>
            </w:tcMar>
            <w:vAlign w:val="center"/>
          </w:tcPr>
          <w:p w14:paraId="1968CDF7"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32" w:type="dxa"/>
            <w:tcMar>
              <w:top w:w="0" w:type="dxa"/>
              <w:left w:w="75" w:type="dxa"/>
              <w:bottom w:w="0" w:type="dxa"/>
              <w:right w:w="75" w:type="dxa"/>
            </w:tcMar>
            <w:vAlign w:val="center"/>
          </w:tcPr>
          <w:p w14:paraId="64B245A2" w14:textId="77777777" w:rsidR="00B85ED1" w:rsidRDefault="00B85ED1" w:rsidP="00775F70">
            <w:pPr>
              <w:rPr>
                <w:sz w:val="13"/>
                <w:szCs w:val="13"/>
              </w:rPr>
            </w:pPr>
            <w:r>
              <w:rPr>
                <w:rFonts w:ascii="Helvetica Neue" w:eastAsia="Helvetica Neue" w:hAnsi="Helvetica Neue" w:cs="Helvetica Neue"/>
                <w:color w:val="000000"/>
                <w:sz w:val="13"/>
                <w:szCs w:val="13"/>
              </w:rPr>
              <w:t>2</w:t>
            </w:r>
          </w:p>
        </w:tc>
        <w:tc>
          <w:tcPr>
            <w:tcW w:w="374" w:type="dxa"/>
            <w:tcMar>
              <w:top w:w="0" w:type="dxa"/>
              <w:left w:w="75" w:type="dxa"/>
              <w:bottom w:w="0" w:type="dxa"/>
              <w:right w:w="75" w:type="dxa"/>
            </w:tcMar>
            <w:vAlign w:val="center"/>
          </w:tcPr>
          <w:p w14:paraId="26264DF1" w14:textId="77777777" w:rsidR="00B85ED1" w:rsidRDefault="00B85ED1" w:rsidP="00775F70">
            <w:pPr>
              <w:rPr>
                <w:sz w:val="13"/>
                <w:szCs w:val="13"/>
              </w:rPr>
            </w:pPr>
            <w:r>
              <w:rPr>
                <w:rFonts w:ascii="Helvetica Neue" w:eastAsia="Helvetica Neue" w:hAnsi="Helvetica Neue" w:cs="Helvetica Neue"/>
                <w:color w:val="000000"/>
                <w:sz w:val="13"/>
                <w:szCs w:val="13"/>
              </w:rPr>
              <w:t>119</w:t>
            </w:r>
          </w:p>
        </w:tc>
        <w:tc>
          <w:tcPr>
            <w:tcW w:w="367" w:type="dxa"/>
            <w:tcMar>
              <w:top w:w="0" w:type="dxa"/>
              <w:left w:w="75" w:type="dxa"/>
              <w:bottom w:w="0" w:type="dxa"/>
              <w:right w:w="75" w:type="dxa"/>
            </w:tcMar>
            <w:vAlign w:val="center"/>
          </w:tcPr>
          <w:p w14:paraId="2688D438" w14:textId="77777777" w:rsidR="00B85ED1" w:rsidRDefault="00B85ED1" w:rsidP="00775F70">
            <w:pPr>
              <w:rPr>
                <w:sz w:val="13"/>
                <w:szCs w:val="13"/>
              </w:rPr>
            </w:pPr>
            <w:r>
              <w:rPr>
                <w:rFonts w:ascii="Helvetica Neue" w:eastAsia="Helvetica Neue" w:hAnsi="Helvetica Neue" w:cs="Helvetica Neue"/>
                <w:color w:val="000000"/>
                <w:sz w:val="13"/>
                <w:szCs w:val="13"/>
              </w:rPr>
              <w:t>3</w:t>
            </w:r>
          </w:p>
        </w:tc>
        <w:tc>
          <w:tcPr>
            <w:tcW w:w="403" w:type="dxa"/>
            <w:tcMar>
              <w:top w:w="0" w:type="dxa"/>
              <w:left w:w="75" w:type="dxa"/>
              <w:bottom w:w="0" w:type="dxa"/>
              <w:right w:w="75" w:type="dxa"/>
            </w:tcMar>
            <w:vAlign w:val="center"/>
          </w:tcPr>
          <w:p w14:paraId="6A422EA0"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25" w:type="dxa"/>
            <w:tcMar>
              <w:top w:w="0" w:type="dxa"/>
              <w:left w:w="75" w:type="dxa"/>
              <w:bottom w:w="0" w:type="dxa"/>
              <w:right w:w="75" w:type="dxa"/>
            </w:tcMar>
            <w:vAlign w:val="center"/>
          </w:tcPr>
          <w:p w14:paraId="08039881"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10" w:type="dxa"/>
            <w:tcMar>
              <w:top w:w="0" w:type="dxa"/>
              <w:left w:w="75" w:type="dxa"/>
              <w:bottom w:w="0" w:type="dxa"/>
              <w:right w:w="75" w:type="dxa"/>
            </w:tcMar>
            <w:vAlign w:val="center"/>
          </w:tcPr>
          <w:p w14:paraId="0CFE4151" w14:textId="77777777" w:rsidR="00B85ED1" w:rsidRDefault="00B85ED1" w:rsidP="00775F70">
            <w:pPr>
              <w:rPr>
                <w:sz w:val="13"/>
                <w:szCs w:val="13"/>
              </w:rPr>
            </w:pPr>
            <w:r>
              <w:rPr>
                <w:rFonts w:ascii="Helvetica Neue" w:eastAsia="Helvetica Neue" w:hAnsi="Helvetica Neue" w:cs="Helvetica Neue"/>
                <w:color w:val="000000"/>
                <w:sz w:val="13"/>
                <w:szCs w:val="13"/>
              </w:rPr>
              <w:t>4</w:t>
            </w:r>
          </w:p>
        </w:tc>
        <w:tc>
          <w:tcPr>
            <w:tcW w:w="439" w:type="dxa"/>
            <w:tcMar>
              <w:top w:w="0" w:type="dxa"/>
              <w:left w:w="75" w:type="dxa"/>
              <w:bottom w:w="0" w:type="dxa"/>
              <w:right w:w="75" w:type="dxa"/>
            </w:tcMar>
            <w:vAlign w:val="center"/>
          </w:tcPr>
          <w:p w14:paraId="111C7999"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25" w:type="dxa"/>
            <w:tcMar>
              <w:top w:w="0" w:type="dxa"/>
              <w:left w:w="75" w:type="dxa"/>
              <w:bottom w:w="0" w:type="dxa"/>
              <w:right w:w="75" w:type="dxa"/>
            </w:tcMar>
            <w:vAlign w:val="center"/>
          </w:tcPr>
          <w:p w14:paraId="0C71ACC4" w14:textId="77777777" w:rsidR="00B85ED1" w:rsidRDefault="00B85ED1" w:rsidP="00775F70">
            <w:pPr>
              <w:rPr>
                <w:sz w:val="13"/>
                <w:szCs w:val="13"/>
              </w:rPr>
            </w:pPr>
            <w:r>
              <w:rPr>
                <w:rFonts w:ascii="Helvetica Neue" w:eastAsia="Helvetica Neue" w:hAnsi="Helvetica Neue" w:cs="Helvetica Neue"/>
                <w:color w:val="000000"/>
                <w:sz w:val="13"/>
                <w:szCs w:val="13"/>
              </w:rPr>
              <w:t>6</w:t>
            </w:r>
          </w:p>
        </w:tc>
        <w:tc>
          <w:tcPr>
            <w:tcW w:w="418" w:type="dxa"/>
            <w:tcMar>
              <w:top w:w="0" w:type="dxa"/>
              <w:left w:w="75" w:type="dxa"/>
              <w:bottom w:w="0" w:type="dxa"/>
              <w:right w:w="75" w:type="dxa"/>
            </w:tcMar>
            <w:vAlign w:val="center"/>
          </w:tcPr>
          <w:p w14:paraId="7FFD87EF"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03" w:type="dxa"/>
            <w:tcMar>
              <w:top w:w="0" w:type="dxa"/>
              <w:left w:w="75" w:type="dxa"/>
              <w:bottom w:w="0" w:type="dxa"/>
              <w:right w:w="75" w:type="dxa"/>
            </w:tcMar>
            <w:vAlign w:val="center"/>
          </w:tcPr>
          <w:p w14:paraId="3C54C686"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47" w:type="dxa"/>
            <w:tcMar>
              <w:top w:w="0" w:type="dxa"/>
              <w:left w:w="75" w:type="dxa"/>
              <w:bottom w:w="0" w:type="dxa"/>
              <w:right w:w="75" w:type="dxa"/>
            </w:tcMar>
            <w:vAlign w:val="center"/>
          </w:tcPr>
          <w:p w14:paraId="1B50CF55"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46" w:type="dxa"/>
            <w:tcMar>
              <w:top w:w="0" w:type="dxa"/>
              <w:left w:w="75" w:type="dxa"/>
              <w:bottom w:w="0" w:type="dxa"/>
              <w:right w:w="75" w:type="dxa"/>
            </w:tcMar>
            <w:vAlign w:val="center"/>
          </w:tcPr>
          <w:p w14:paraId="062EC2C1"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396" w:type="dxa"/>
            <w:tcMar>
              <w:top w:w="0" w:type="dxa"/>
              <w:left w:w="75" w:type="dxa"/>
              <w:bottom w:w="0" w:type="dxa"/>
              <w:right w:w="75" w:type="dxa"/>
            </w:tcMar>
            <w:vAlign w:val="center"/>
          </w:tcPr>
          <w:p w14:paraId="4AF2158B"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18" w:type="dxa"/>
            <w:tcMar>
              <w:top w:w="0" w:type="dxa"/>
              <w:left w:w="75" w:type="dxa"/>
              <w:bottom w:w="0" w:type="dxa"/>
              <w:right w:w="75" w:type="dxa"/>
            </w:tcMar>
            <w:vAlign w:val="center"/>
          </w:tcPr>
          <w:p w14:paraId="44314E83"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32" w:type="dxa"/>
            <w:tcMar>
              <w:top w:w="0" w:type="dxa"/>
              <w:left w:w="75" w:type="dxa"/>
              <w:bottom w:w="0" w:type="dxa"/>
              <w:right w:w="75" w:type="dxa"/>
            </w:tcMar>
            <w:vAlign w:val="center"/>
          </w:tcPr>
          <w:p w14:paraId="329DC956"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32" w:type="dxa"/>
            <w:tcMar>
              <w:top w:w="0" w:type="dxa"/>
              <w:left w:w="75" w:type="dxa"/>
              <w:bottom w:w="0" w:type="dxa"/>
              <w:right w:w="75" w:type="dxa"/>
            </w:tcMar>
            <w:vAlign w:val="center"/>
          </w:tcPr>
          <w:p w14:paraId="6A41C899"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338" w:type="dxa"/>
            <w:tcMar>
              <w:top w:w="0" w:type="dxa"/>
              <w:left w:w="75" w:type="dxa"/>
              <w:bottom w:w="0" w:type="dxa"/>
              <w:right w:w="75" w:type="dxa"/>
            </w:tcMar>
            <w:vAlign w:val="center"/>
          </w:tcPr>
          <w:p w14:paraId="78B9860C"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39" w:type="dxa"/>
            <w:tcMar>
              <w:top w:w="0" w:type="dxa"/>
              <w:left w:w="75" w:type="dxa"/>
              <w:bottom w:w="0" w:type="dxa"/>
              <w:right w:w="75" w:type="dxa"/>
            </w:tcMar>
            <w:vAlign w:val="center"/>
          </w:tcPr>
          <w:p w14:paraId="00586CDB"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r>
      <w:tr w:rsidR="00B85ED1" w14:paraId="4419AF50" w14:textId="77777777" w:rsidTr="00775F70">
        <w:trPr>
          <w:trHeight w:val="224"/>
          <w:jc w:val="center"/>
        </w:trPr>
        <w:tc>
          <w:tcPr>
            <w:tcW w:w="735" w:type="dxa"/>
            <w:tcBorders>
              <w:right w:val="single" w:sz="4" w:space="0" w:color="000000"/>
            </w:tcBorders>
            <w:tcMar>
              <w:top w:w="0" w:type="dxa"/>
              <w:left w:w="75" w:type="dxa"/>
              <w:bottom w:w="0" w:type="dxa"/>
              <w:right w:w="75" w:type="dxa"/>
            </w:tcMar>
            <w:vAlign w:val="center"/>
          </w:tcPr>
          <w:p w14:paraId="5AE365F2" w14:textId="77777777" w:rsidR="00B85ED1" w:rsidRDefault="00B85ED1" w:rsidP="00775F70">
            <w:pPr>
              <w:rPr>
                <w:sz w:val="13"/>
                <w:szCs w:val="13"/>
              </w:rPr>
            </w:pPr>
            <w:r>
              <w:rPr>
                <w:rFonts w:ascii="Helvetica Neue" w:eastAsia="Helvetica Neue" w:hAnsi="Helvetica Neue" w:cs="Helvetica Neue"/>
                <w:b/>
                <w:color w:val="000000"/>
                <w:sz w:val="13"/>
                <w:szCs w:val="13"/>
              </w:rPr>
              <w:t>4</w:t>
            </w:r>
          </w:p>
        </w:tc>
        <w:tc>
          <w:tcPr>
            <w:tcW w:w="418" w:type="dxa"/>
            <w:tcBorders>
              <w:left w:val="single" w:sz="4" w:space="0" w:color="000000"/>
            </w:tcBorders>
            <w:tcMar>
              <w:top w:w="0" w:type="dxa"/>
              <w:left w:w="75" w:type="dxa"/>
              <w:bottom w:w="0" w:type="dxa"/>
              <w:right w:w="75" w:type="dxa"/>
            </w:tcMar>
            <w:vAlign w:val="center"/>
          </w:tcPr>
          <w:p w14:paraId="60CAD9B1"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25" w:type="dxa"/>
            <w:tcMar>
              <w:top w:w="0" w:type="dxa"/>
              <w:left w:w="75" w:type="dxa"/>
              <w:bottom w:w="0" w:type="dxa"/>
              <w:right w:w="75" w:type="dxa"/>
            </w:tcMar>
            <w:vAlign w:val="center"/>
          </w:tcPr>
          <w:p w14:paraId="610E40E7"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18" w:type="dxa"/>
            <w:tcMar>
              <w:top w:w="0" w:type="dxa"/>
              <w:left w:w="75" w:type="dxa"/>
              <w:bottom w:w="0" w:type="dxa"/>
              <w:right w:w="75" w:type="dxa"/>
            </w:tcMar>
            <w:vAlign w:val="center"/>
          </w:tcPr>
          <w:p w14:paraId="7ADCC371" w14:textId="77777777" w:rsidR="00B85ED1" w:rsidRDefault="00B85ED1" w:rsidP="00775F70">
            <w:pPr>
              <w:rPr>
                <w:sz w:val="13"/>
                <w:szCs w:val="13"/>
              </w:rPr>
            </w:pPr>
            <w:r>
              <w:rPr>
                <w:rFonts w:ascii="Helvetica Neue" w:eastAsia="Helvetica Neue" w:hAnsi="Helvetica Neue" w:cs="Helvetica Neue"/>
                <w:color w:val="000000"/>
                <w:sz w:val="13"/>
                <w:szCs w:val="13"/>
              </w:rPr>
              <w:t>1</w:t>
            </w:r>
          </w:p>
        </w:tc>
        <w:tc>
          <w:tcPr>
            <w:tcW w:w="418" w:type="dxa"/>
            <w:tcMar>
              <w:top w:w="0" w:type="dxa"/>
              <w:left w:w="75" w:type="dxa"/>
              <w:bottom w:w="0" w:type="dxa"/>
              <w:right w:w="75" w:type="dxa"/>
            </w:tcMar>
            <w:vAlign w:val="center"/>
          </w:tcPr>
          <w:p w14:paraId="0242CAFA"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32" w:type="dxa"/>
            <w:tcMar>
              <w:top w:w="0" w:type="dxa"/>
              <w:left w:w="75" w:type="dxa"/>
              <w:bottom w:w="0" w:type="dxa"/>
              <w:right w:w="75" w:type="dxa"/>
            </w:tcMar>
            <w:vAlign w:val="center"/>
          </w:tcPr>
          <w:p w14:paraId="57719549" w14:textId="77777777" w:rsidR="00B85ED1" w:rsidRDefault="00B85ED1" w:rsidP="00775F70">
            <w:pPr>
              <w:rPr>
                <w:sz w:val="13"/>
                <w:szCs w:val="13"/>
              </w:rPr>
            </w:pPr>
            <w:r>
              <w:rPr>
                <w:rFonts w:ascii="Helvetica Neue" w:eastAsia="Helvetica Neue" w:hAnsi="Helvetica Neue" w:cs="Helvetica Neue"/>
                <w:color w:val="000000"/>
                <w:sz w:val="13"/>
                <w:szCs w:val="13"/>
              </w:rPr>
              <w:t>6</w:t>
            </w:r>
          </w:p>
        </w:tc>
        <w:tc>
          <w:tcPr>
            <w:tcW w:w="432" w:type="dxa"/>
            <w:tcMar>
              <w:top w:w="0" w:type="dxa"/>
              <w:left w:w="75" w:type="dxa"/>
              <w:bottom w:w="0" w:type="dxa"/>
              <w:right w:w="75" w:type="dxa"/>
            </w:tcMar>
            <w:vAlign w:val="center"/>
          </w:tcPr>
          <w:p w14:paraId="3B7901C4" w14:textId="77777777" w:rsidR="00B85ED1" w:rsidRDefault="00B85ED1" w:rsidP="00775F70">
            <w:pPr>
              <w:rPr>
                <w:sz w:val="13"/>
                <w:szCs w:val="13"/>
              </w:rPr>
            </w:pPr>
            <w:r>
              <w:rPr>
                <w:rFonts w:ascii="Helvetica Neue" w:eastAsia="Helvetica Neue" w:hAnsi="Helvetica Neue" w:cs="Helvetica Neue"/>
                <w:color w:val="000000"/>
                <w:sz w:val="13"/>
                <w:szCs w:val="13"/>
              </w:rPr>
              <w:t>4</w:t>
            </w:r>
          </w:p>
        </w:tc>
        <w:tc>
          <w:tcPr>
            <w:tcW w:w="374" w:type="dxa"/>
            <w:tcMar>
              <w:top w:w="0" w:type="dxa"/>
              <w:left w:w="75" w:type="dxa"/>
              <w:bottom w:w="0" w:type="dxa"/>
              <w:right w:w="75" w:type="dxa"/>
            </w:tcMar>
            <w:vAlign w:val="center"/>
          </w:tcPr>
          <w:p w14:paraId="2C458A6E"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367" w:type="dxa"/>
            <w:tcMar>
              <w:top w:w="0" w:type="dxa"/>
              <w:left w:w="75" w:type="dxa"/>
              <w:bottom w:w="0" w:type="dxa"/>
              <w:right w:w="75" w:type="dxa"/>
            </w:tcMar>
            <w:vAlign w:val="center"/>
          </w:tcPr>
          <w:p w14:paraId="02DC69B8" w14:textId="77777777" w:rsidR="00B85ED1" w:rsidRDefault="00B85ED1" w:rsidP="00775F70">
            <w:pPr>
              <w:rPr>
                <w:sz w:val="13"/>
                <w:szCs w:val="13"/>
              </w:rPr>
            </w:pPr>
            <w:r>
              <w:rPr>
                <w:rFonts w:ascii="Helvetica Neue" w:eastAsia="Helvetica Neue" w:hAnsi="Helvetica Neue" w:cs="Helvetica Neue"/>
                <w:color w:val="000000"/>
                <w:sz w:val="13"/>
                <w:szCs w:val="13"/>
              </w:rPr>
              <w:t>6</w:t>
            </w:r>
          </w:p>
        </w:tc>
        <w:tc>
          <w:tcPr>
            <w:tcW w:w="403" w:type="dxa"/>
            <w:tcMar>
              <w:top w:w="0" w:type="dxa"/>
              <w:left w:w="75" w:type="dxa"/>
              <w:bottom w:w="0" w:type="dxa"/>
              <w:right w:w="75" w:type="dxa"/>
            </w:tcMar>
            <w:vAlign w:val="center"/>
          </w:tcPr>
          <w:p w14:paraId="5CD05D75"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25" w:type="dxa"/>
            <w:tcMar>
              <w:top w:w="0" w:type="dxa"/>
              <w:left w:w="75" w:type="dxa"/>
              <w:bottom w:w="0" w:type="dxa"/>
              <w:right w:w="75" w:type="dxa"/>
            </w:tcMar>
            <w:vAlign w:val="center"/>
          </w:tcPr>
          <w:p w14:paraId="409E3264"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10" w:type="dxa"/>
            <w:tcMar>
              <w:top w:w="0" w:type="dxa"/>
              <w:left w:w="75" w:type="dxa"/>
              <w:bottom w:w="0" w:type="dxa"/>
              <w:right w:w="75" w:type="dxa"/>
            </w:tcMar>
            <w:vAlign w:val="center"/>
          </w:tcPr>
          <w:p w14:paraId="0FFFEB7D"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39" w:type="dxa"/>
            <w:tcMar>
              <w:top w:w="0" w:type="dxa"/>
              <w:left w:w="75" w:type="dxa"/>
              <w:bottom w:w="0" w:type="dxa"/>
              <w:right w:w="75" w:type="dxa"/>
            </w:tcMar>
            <w:vAlign w:val="center"/>
          </w:tcPr>
          <w:p w14:paraId="67F9E6FC"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25" w:type="dxa"/>
            <w:tcMar>
              <w:top w:w="0" w:type="dxa"/>
              <w:left w:w="75" w:type="dxa"/>
              <w:bottom w:w="0" w:type="dxa"/>
              <w:right w:w="75" w:type="dxa"/>
            </w:tcMar>
            <w:vAlign w:val="center"/>
          </w:tcPr>
          <w:p w14:paraId="791F43CF"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18" w:type="dxa"/>
            <w:tcMar>
              <w:top w:w="0" w:type="dxa"/>
              <w:left w:w="75" w:type="dxa"/>
              <w:bottom w:w="0" w:type="dxa"/>
              <w:right w:w="75" w:type="dxa"/>
            </w:tcMar>
            <w:vAlign w:val="center"/>
          </w:tcPr>
          <w:p w14:paraId="3F795C7A" w14:textId="77777777" w:rsidR="00B85ED1" w:rsidRDefault="00B85ED1" w:rsidP="00775F70">
            <w:pPr>
              <w:rPr>
                <w:sz w:val="13"/>
                <w:szCs w:val="13"/>
              </w:rPr>
            </w:pPr>
            <w:r>
              <w:rPr>
                <w:rFonts w:ascii="Helvetica Neue" w:eastAsia="Helvetica Neue" w:hAnsi="Helvetica Neue" w:cs="Helvetica Neue"/>
                <w:color w:val="000000"/>
                <w:sz w:val="13"/>
                <w:szCs w:val="13"/>
              </w:rPr>
              <w:t>100</w:t>
            </w:r>
          </w:p>
        </w:tc>
        <w:tc>
          <w:tcPr>
            <w:tcW w:w="403" w:type="dxa"/>
            <w:tcMar>
              <w:top w:w="0" w:type="dxa"/>
              <w:left w:w="75" w:type="dxa"/>
              <w:bottom w:w="0" w:type="dxa"/>
              <w:right w:w="75" w:type="dxa"/>
            </w:tcMar>
            <w:vAlign w:val="center"/>
          </w:tcPr>
          <w:p w14:paraId="2DDD8CF6" w14:textId="77777777" w:rsidR="00B85ED1" w:rsidRDefault="00B85ED1" w:rsidP="00775F70">
            <w:pPr>
              <w:rPr>
                <w:sz w:val="13"/>
                <w:szCs w:val="13"/>
              </w:rPr>
            </w:pPr>
            <w:r>
              <w:rPr>
                <w:rFonts w:ascii="Helvetica Neue" w:eastAsia="Helvetica Neue" w:hAnsi="Helvetica Neue" w:cs="Helvetica Neue"/>
                <w:color w:val="000000"/>
                <w:sz w:val="13"/>
                <w:szCs w:val="13"/>
              </w:rPr>
              <w:t>1</w:t>
            </w:r>
          </w:p>
        </w:tc>
        <w:tc>
          <w:tcPr>
            <w:tcW w:w="447" w:type="dxa"/>
            <w:tcMar>
              <w:top w:w="0" w:type="dxa"/>
              <w:left w:w="75" w:type="dxa"/>
              <w:bottom w:w="0" w:type="dxa"/>
              <w:right w:w="75" w:type="dxa"/>
            </w:tcMar>
            <w:vAlign w:val="center"/>
          </w:tcPr>
          <w:p w14:paraId="27758EA3" w14:textId="77777777" w:rsidR="00B85ED1" w:rsidRDefault="00B85ED1" w:rsidP="00775F70">
            <w:pPr>
              <w:rPr>
                <w:sz w:val="13"/>
                <w:szCs w:val="13"/>
              </w:rPr>
            </w:pPr>
            <w:r>
              <w:rPr>
                <w:rFonts w:ascii="Helvetica Neue" w:eastAsia="Helvetica Neue" w:hAnsi="Helvetica Neue" w:cs="Helvetica Neue"/>
                <w:color w:val="000000"/>
                <w:sz w:val="13"/>
                <w:szCs w:val="13"/>
              </w:rPr>
              <w:t>1</w:t>
            </w:r>
          </w:p>
        </w:tc>
        <w:tc>
          <w:tcPr>
            <w:tcW w:w="446" w:type="dxa"/>
            <w:tcMar>
              <w:top w:w="0" w:type="dxa"/>
              <w:left w:w="75" w:type="dxa"/>
              <w:bottom w:w="0" w:type="dxa"/>
              <w:right w:w="75" w:type="dxa"/>
            </w:tcMar>
            <w:vAlign w:val="center"/>
          </w:tcPr>
          <w:p w14:paraId="63EDD1D0"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396" w:type="dxa"/>
            <w:tcMar>
              <w:top w:w="0" w:type="dxa"/>
              <w:left w:w="75" w:type="dxa"/>
              <w:bottom w:w="0" w:type="dxa"/>
              <w:right w:w="75" w:type="dxa"/>
            </w:tcMar>
            <w:vAlign w:val="center"/>
          </w:tcPr>
          <w:p w14:paraId="35970728"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18" w:type="dxa"/>
            <w:tcMar>
              <w:top w:w="0" w:type="dxa"/>
              <w:left w:w="75" w:type="dxa"/>
              <w:bottom w:w="0" w:type="dxa"/>
              <w:right w:w="75" w:type="dxa"/>
            </w:tcMar>
            <w:vAlign w:val="center"/>
          </w:tcPr>
          <w:p w14:paraId="7DFA6743"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32" w:type="dxa"/>
            <w:tcMar>
              <w:top w:w="0" w:type="dxa"/>
              <w:left w:w="75" w:type="dxa"/>
              <w:bottom w:w="0" w:type="dxa"/>
              <w:right w:w="75" w:type="dxa"/>
            </w:tcMar>
            <w:vAlign w:val="center"/>
          </w:tcPr>
          <w:p w14:paraId="0A587E76" w14:textId="77777777" w:rsidR="00B85ED1" w:rsidRDefault="00B85ED1" w:rsidP="00775F70">
            <w:pPr>
              <w:rPr>
                <w:sz w:val="13"/>
                <w:szCs w:val="13"/>
              </w:rPr>
            </w:pPr>
            <w:r>
              <w:rPr>
                <w:rFonts w:ascii="Helvetica Neue" w:eastAsia="Helvetica Neue" w:hAnsi="Helvetica Neue" w:cs="Helvetica Neue"/>
                <w:color w:val="000000"/>
                <w:sz w:val="13"/>
                <w:szCs w:val="13"/>
              </w:rPr>
              <w:t>1</w:t>
            </w:r>
          </w:p>
        </w:tc>
        <w:tc>
          <w:tcPr>
            <w:tcW w:w="432" w:type="dxa"/>
            <w:tcMar>
              <w:top w:w="0" w:type="dxa"/>
              <w:left w:w="75" w:type="dxa"/>
              <w:bottom w:w="0" w:type="dxa"/>
              <w:right w:w="75" w:type="dxa"/>
            </w:tcMar>
            <w:vAlign w:val="center"/>
          </w:tcPr>
          <w:p w14:paraId="7FF837ED"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338" w:type="dxa"/>
            <w:tcMar>
              <w:top w:w="0" w:type="dxa"/>
              <w:left w:w="75" w:type="dxa"/>
              <w:bottom w:w="0" w:type="dxa"/>
              <w:right w:w="75" w:type="dxa"/>
            </w:tcMar>
            <w:vAlign w:val="center"/>
          </w:tcPr>
          <w:p w14:paraId="70866EBD"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39" w:type="dxa"/>
            <w:tcMar>
              <w:top w:w="0" w:type="dxa"/>
              <w:left w:w="75" w:type="dxa"/>
              <w:bottom w:w="0" w:type="dxa"/>
              <w:right w:w="75" w:type="dxa"/>
            </w:tcMar>
            <w:vAlign w:val="center"/>
          </w:tcPr>
          <w:p w14:paraId="70533B5F"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r>
      <w:tr w:rsidR="00B85ED1" w14:paraId="06425F61" w14:textId="77777777" w:rsidTr="00775F70">
        <w:trPr>
          <w:trHeight w:val="244"/>
          <w:jc w:val="center"/>
        </w:trPr>
        <w:tc>
          <w:tcPr>
            <w:tcW w:w="735" w:type="dxa"/>
            <w:tcBorders>
              <w:right w:val="single" w:sz="4" w:space="0" w:color="000000"/>
            </w:tcBorders>
            <w:tcMar>
              <w:top w:w="0" w:type="dxa"/>
              <w:left w:w="75" w:type="dxa"/>
              <w:bottom w:w="0" w:type="dxa"/>
              <w:right w:w="75" w:type="dxa"/>
            </w:tcMar>
            <w:vAlign w:val="center"/>
          </w:tcPr>
          <w:p w14:paraId="28675705" w14:textId="77777777" w:rsidR="00B85ED1" w:rsidRDefault="00B85ED1" w:rsidP="00775F70">
            <w:pPr>
              <w:rPr>
                <w:sz w:val="13"/>
                <w:szCs w:val="13"/>
              </w:rPr>
            </w:pPr>
            <w:r>
              <w:rPr>
                <w:rFonts w:ascii="Helvetica Neue" w:eastAsia="Helvetica Neue" w:hAnsi="Helvetica Neue" w:cs="Helvetica Neue"/>
                <w:b/>
                <w:color w:val="000000"/>
                <w:sz w:val="13"/>
                <w:szCs w:val="13"/>
              </w:rPr>
              <w:t>4.1</w:t>
            </w:r>
          </w:p>
        </w:tc>
        <w:tc>
          <w:tcPr>
            <w:tcW w:w="418" w:type="dxa"/>
            <w:tcBorders>
              <w:left w:val="single" w:sz="4" w:space="0" w:color="000000"/>
            </w:tcBorders>
            <w:tcMar>
              <w:top w:w="0" w:type="dxa"/>
              <w:left w:w="75" w:type="dxa"/>
              <w:bottom w:w="0" w:type="dxa"/>
              <w:right w:w="75" w:type="dxa"/>
            </w:tcMar>
            <w:vAlign w:val="center"/>
          </w:tcPr>
          <w:p w14:paraId="1F82352F"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25" w:type="dxa"/>
            <w:tcMar>
              <w:top w:w="0" w:type="dxa"/>
              <w:left w:w="75" w:type="dxa"/>
              <w:bottom w:w="0" w:type="dxa"/>
              <w:right w:w="75" w:type="dxa"/>
            </w:tcMar>
            <w:vAlign w:val="center"/>
          </w:tcPr>
          <w:p w14:paraId="613F01CC"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18" w:type="dxa"/>
            <w:tcMar>
              <w:top w:w="0" w:type="dxa"/>
              <w:left w:w="75" w:type="dxa"/>
              <w:bottom w:w="0" w:type="dxa"/>
              <w:right w:w="75" w:type="dxa"/>
            </w:tcMar>
            <w:vAlign w:val="center"/>
          </w:tcPr>
          <w:p w14:paraId="4934D204"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18" w:type="dxa"/>
            <w:tcMar>
              <w:top w:w="0" w:type="dxa"/>
              <w:left w:w="75" w:type="dxa"/>
              <w:bottom w:w="0" w:type="dxa"/>
              <w:right w:w="75" w:type="dxa"/>
            </w:tcMar>
            <w:vAlign w:val="center"/>
          </w:tcPr>
          <w:p w14:paraId="0A69B44E" w14:textId="77777777" w:rsidR="00B85ED1" w:rsidRDefault="00B85ED1" w:rsidP="00775F70">
            <w:pPr>
              <w:rPr>
                <w:sz w:val="13"/>
                <w:szCs w:val="13"/>
              </w:rPr>
            </w:pPr>
            <w:r>
              <w:rPr>
                <w:rFonts w:ascii="Helvetica Neue" w:eastAsia="Helvetica Neue" w:hAnsi="Helvetica Neue" w:cs="Helvetica Neue"/>
                <w:color w:val="000000"/>
                <w:sz w:val="13"/>
                <w:szCs w:val="13"/>
              </w:rPr>
              <w:t>1</w:t>
            </w:r>
          </w:p>
        </w:tc>
        <w:tc>
          <w:tcPr>
            <w:tcW w:w="432" w:type="dxa"/>
            <w:tcMar>
              <w:top w:w="0" w:type="dxa"/>
              <w:left w:w="75" w:type="dxa"/>
              <w:bottom w:w="0" w:type="dxa"/>
              <w:right w:w="75" w:type="dxa"/>
            </w:tcMar>
            <w:vAlign w:val="center"/>
          </w:tcPr>
          <w:p w14:paraId="1436C771"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32" w:type="dxa"/>
            <w:tcMar>
              <w:top w:w="0" w:type="dxa"/>
              <w:left w:w="75" w:type="dxa"/>
              <w:bottom w:w="0" w:type="dxa"/>
              <w:right w:w="75" w:type="dxa"/>
            </w:tcMar>
            <w:vAlign w:val="center"/>
          </w:tcPr>
          <w:p w14:paraId="148DE8E2" w14:textId="77777777" w:rsidR="00B85ED1" w:rsidRDefault="00B85ED1" w:rsidP="00775F70">
            <w:pPr>
              <w:rPr>
                <w:sz w:val="13"/>
                <w:szCs w:val="13"/>
              </w:rPr>
            </w:pPr>
            <w:r>
              <w:rPr>
                <w:rFonts w:ascii="Helvetica Neue" w:eastAsia="Helvetica Neue" w:hAnsi="Helvetica Neue" w:cs="Helvetica Neue"/>
                <w:color w:val="000000"/>
                <w:sz w:val="13"/>
                <w:szCs w:val="13"/>
              </w:rPr>
              <w:t>1</w:t>
            </w:r>
          </w:p>
        </w:tc>
        <w:tc>
          <w:tcPr>
            <w:tcW w:w="374" w:type="dxa"/>
            <w:tcMar>
              <w:top w:w="0" w:type="dxa"/>
              <w:left w:w="75" w:type="dxa"/>
              <w:bottom w:w="0" w:type="dxa"/>
              <w:right w:w="75" w:type="dxa"/>
            </w:tcMar>
            <w:vAlign w:val="center"/>
          </w:tcPr>
          <w:p w14:paraId="232BEDBC"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367" w:type="dxa"/>
            <w:tcMar>
              <w:top w:w="0" w:type="dxa"/>
              <w:left w:w="75" w:type="dxa"/>
              <w:bottom w:w="0" w:type="dxa"/>
              <w:right w:w="75" w:type="dxa"/>
            </w:tcMar>
            <w:vAlign w:val="center"/>
          </w:tcPr>
          <w:p w14:paraId="674C11A6" w14:textId="77777777" w:rsidR="00B85ED1" w:rsidRDefault="00B85ED1" w:rsidP="00775F70">
            <w:pPr>
              <w:rPr>
                <w:sz w:val="13"/>
                <w:szCs w:val="13"/>
              </w:rPr>
            </w:pPr>
            <w:r>
              <w:rPr>
                <w:rFonts w:ascii="Helvetica Neue" w:eastAsia="Helvetica Neue" w:hAnsi="Helvetica Neue" w:cs="Helvetica Neue"/>
                <w:color w:val="000000"/>
                <w:sz w:val="13"/>
                <w:szCs w:val="13"/>
              </w:rPr>
              <w:t>2</w:t>
            </w:r>
          </w:p>
        </w:tc>
        <w:tc>
          <w:tcPr>
            <w:tcW w:w="403" w:type="dxa"/>
            <w:tcMar>
              <w:top w:w="0" w:type="dxa"/>
              <w:left w:w="75" w:type="dxa"/>
              <w:bottom w:w="0" w:type="dxa"/>
              <w:right w:w="75" w:type="dxa"/>
            </w:tcMar>
            <w:vAlign w:val="center"/>
          </w:tcPr>
          <w:p w14:paraId="6C4DEAAA"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25" w:type="dxa"/>
            <w:tcMar>
              <w:top w:w="0" w:type="dxa"/>
              <w:left w:w="75" w:type="dxa"/>
              <w:bottom w:w="0" w:type="dxa"/>
              <w:right w:w="75" w:type="dxa"/>
            </w:tcMar>
            <w:vAlign w:val="center"/>
          </w:tcPr>
          <w:p w14:paraId="0430620A"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10" w:type="dxa"/>
            <w:tcMar>
              <w:top w:w="0" w:type="dxa"/>
              <w:left w:w="75" w:type="dxa"/>
              <w:bottom w:w="0" w:type="dxa"/>
              <w:right w:w="75" w:type="dxa"/>
            </w:tcMar>
            <w:vAlign w:val="center"/>
          </w:tcPr>
          <w:p w14:paraId="4F2DCADC"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39" w:type="dxa"/>
            <w:tcMar>
              <w:top w:w="0" w:type="dxa"/>
              <w:left w:w="75" w:type="dxa"/>
              <w:bottom w:w="0" w:type="dxa"/>
              <w:right w:w="75" w:type="dxa"/>
            </w:tcMar>
            <w:vAlign w:val="center"/>
          </w:tcPr>
          <w:p w14:paraId="2ACC40BA"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25" w:type="dxa"/>
            <w:tcMar>
              <w:top w:w="0" w:type="dxa"/>
              <w:left w:w="75" w:type="dxa"/>
              <w:bottom w:w="0" w:type="dxa"/>
              <w:right w:w="75" w:type="dxa"/>
            </w:tcMar>
            <w:vAlign w:val="center"/>
          </w:tcPr>
          <w:p w14:paraId="78DBDB23"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18" w:type="dxa"/>
            <w:tcMar>
              <w:top w:w="0" w:type="dxa"/>
              <w:left w:w="75" w:type="dxa"/>
              <w:bottom w:w="0" w:type="dxa"/>
              <w:right w:w="75" w:type="dxa"/>
            </w:tcMar>
            <w:vAlign w:val="center"/>
          </w:tcPr>
          <w:p w14:paraId="2572B711"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03" w:type="dxa"/>
            <w:tcMar>
              <w:top w:w="0" w:type="dxa"/>
              <w:left w:w="75" w:type="dxa"/>
              <w:bottom w:w="0" w:type="dxa"/>
              <w:right w:w="75" w:type="dxa"/>
            </w:tcMar>
            <w:vAlign w:val="center"/>
          </w:tcPr>
          <w:p w14:paraId="3CE5C9A3"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47" w:type="dxa"/>
            <w:tcMar>
              <w:top w:w="0" w:type="dxa"/>
              <w:left w:w="75" w:type="dxa"/>
              <w:bottom w:w="0" w:type="dxa"/>
              <w:right w:w="75" w:type="dxa"/>
            </w:tcMar>
            <w:vAlign w:val="center"/>
          </w:tcPr>
          <w:p w14:paraId="56755079"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46" w:type="dxa"/>
            <w:tcMar>
              <w:top w:w="0" w:type="dxa"/>
              <w:left w:w="75" w:type="dxa"/>
              <w:bottom w:w="0" w:type="dxa"/>
              <w:right w:w="75" w:type="dxa"/>
            </w:tcMar>
            <w:vAlign w:val="center"/>
          </w:tcPr>
          <w:p w14:paraId="6D9D1F20"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396" w:type="dxa"/>
            <w:tcMar>
              <w:top w:w="0" w:type="dxa"/>
              <w:left w:w="75" w:type="dxa"/>
              <w:bottom w:w="0" w:type="dxa"/>
              <w:right w:w="75" w:type="dxa"/>
            </w:tcMar>
            <w:vAlign w:val="center"/>
          </w:tcPr>
          <w:p w14:paraId="3FC0016A"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18" w:type="dxa"/>
            <w:tcMar>
              <w:top w:w="0" w:type="dxa"/>
              <w:left w:w="75" w:type="dxa"/>
              <w:bottom w:w="0" w:type="dxa"/>
              <w:right w:w="75" w:type="dxa"/>
            </w:tcMar>
            <w:vAlign w:val="center"/>
          </w:tcPr>
          <w:p w14:paraId="440323D6"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32" w:type="dxa"/>
            <w:tcMar>
              <w:top w:w="0" w:type="dxa"/>
              <w:left w:w="75" w:type="dxa"/>
              <w:bottom w:w="0" w:type="dxa"/>
              <w:right w:w="75" w:type="dxa"/>
            </w:tcMar>
            <w:vAlign w:val="center"/>
          </w:tcPr>
          <w:p w14:paraId="4782AAE6"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32" w:type="dxa"/>
            <w:tcMar>
              <w:top w:w="0" w:type="dxa"/>
              <w:left w:w="75" w:type="dxa"/>
              <w:bottom w:w="0" w:type="dxa"/>
              <w:right w:w="75" w:type="dxa"/>
            </w:tcMar>
            <w:vAlign w:val="center"/>
          </w:tcPr>
          <w:p w14:paraId="7AE31171"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338" w:type="dxa"/>
            <w:tcMar>
              <w:top w:w="0" w:type="dxa"/>
              <w:left w:w="75" w:type="dxa"/>
              <w:bottom w:w="0" w:type="dxa"/>
              <w:right w:w="75" w:type="dxa"/>
            </w:tcMar>
            <w:vAlign w:val="center"/>
          </w:tcPr>
          <w:p w14:paraId="74211EB9"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39" w:type="dxa"/>
            <w:tcMar>
              <w:top w:w="0" w:type="dxa"/>
              <w:left w:w="75" w:type="dxa"/>
              <w:bottom w:w="0" w:type="dxa"/>
              <w:right w:w="75" w:type="dxa"/>
            </w:tcMar>
            <w:vAlign w:val="center"/>
          </w:tcPr>
          <w:p w14:paraId="35A49705"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r>
      <w:tr w:rsidR="00B85ED1" w14:paraId="3A064B25" w14:textId="77777777" w:rsidTr="00775F70">
        <w:trPr>
          <w:trHeight w:val="224"/>
          <w:jc w:val="center"/>
        </w:trPr>
        <w:tc>
          <w:tcPr>
            <w:tcW w:w="735" w:type="dxa"/>
            <w:tcBorders>
              <w:right w:val="single" w:sz="4" w:space="0" w:color="000000"/>
            </w:tcBorders>
            <w:tcMar>
              <w:top w:w="0" w:type="dxa"/>
              <w:left w:w="75" w:type="dxa"/>
              <w:bottom w:w="0" w:type="dxa"/>
              <w:right w:w="75" w:type="dxa"/>
            </w:tcMar>
            <w:vAlign w:val="center"/>
          </w:tcPr>
          <w:p w14:paraId="3B51C76F" w14:textId="77777777" w:rsidR="00B85ED1" w:rsidRDefault="00B85ED1" w:rsidP="00775F70">
            <w:pPr>
              <w:rPr>
                <w:sz w:val="13"/>
                <w:szCs w:val="13"/>
              </w:rPr>
            </w:pPr>
            <w:r>
              <w:rPr>
                <w:rFonts w:ascii="Helvetica Neue" w:eastAsia="Helvetica Neue" w:hAnsi="Helvetica Neue" w:cs="Helvetica Neue"/>
                <w:b/>
                <w:color w:val="000000"/>
                <w:sz w:val="13"/>
                <w:szCs w:val="13"/>
              </w:rPr>
              <w:t>4.1.1</w:t>
            </w:r>
          </w:p>
        </w:tc>
        <w:tc>
          <w:tcPr>
            <w:tcW w:w="418" w:type="dxa"/>
            <w:tcBorders>
              <w:left w:val="single" w:sz="4" w:space="0" w:color="000000"/>
            </w:tcBorders>
            <w:tcMar>
              <w:top w:w="0" w:type="dxa"/>
              <w:left w:w="75" w:type="dxa"/>
              <w:bottom w:w="0" w:type="dxa"/>
              <w:right w:w="75" w:type="dxa"/>
            </w:tcMar>
            <w:vAlign w:val="center"/>
          </w:tcPr>
          <w:p w14:paraId="4B5CB3D5"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25" w:type="dxa"/>
            <w:tcMar>
              <w:top w:w="0" w:type="dxa"/>
              <w:left w:w="75" w:type="dxa"/>
              <w:bottom w:w="0" w:type="dxa"/>
              <w:right w:w="75" w:type="dxa"/>
            </w:tcMar>
            <w:vAlign w:val="center"/>
          </w:tcPr>
          <w:p w14:paraId="3E6BC94C"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18" w:type="dxa"/>
            <w:tcMar>
              <w:top w:w="0" w:type="dxa"/>
              <w:left w:w="75" w:type="dxa"/>
              <w:bottom w:w="0" w:type="dxa"/>
              <w:right w:w="75" w:type="dxa"/>
            </w:tcMar>
            <w:vAlign w:val="center"/>
          </w:tcPr>
          <w:p w14:paraId="4816370F"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18" w:type="dxa"/>
            <w:tcMar>
              <w:top w:w="0" w:type="dxa"/>
              <w:left w:w="75" w:type="dxa"/>
              <w:bottom w:w="0" w:type="dxa"/>
              <w:right w:w="75" w:type="dxa"/>
            </w:tcMar>
            <w:vAlign w:val="center"/>
          </w:tcPr>
          <w:p w14:paraId="174B1B1C"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32" w:type="dxa"/>
            <w:tcMar>
              <w:top w:w="0" w:type="dxa"/>
              <w:left w:w="75" w:type="dxa"/>
              <w:bottom w:w="0" w:type="dxa"/>
              <w:right w:w="75" w:type="dxa"/>
            </w:tcMar>
            <w:vAlign w:val="center"/>
          </w:tcPr>
          <w:p w14:paraId="375BC0C9"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32" w:type="dxa"/>
            <w:tcMar>
              <w:top w:w="0" w:type="dxa"/>
              <w:left w:w="75" w:type="dxa"/>
              <w:bottom w:w="0" w:type="dxa"/>
              <w:right w:w="75" w:type="dxa"/>
            </w:tcMar>
            <w:vAlign w:val="center"/>
          </w:tcPr>
          <w:p w14:paraId="55FFC106" w14:textId="77777777" w:rsidR="00B85ED1" w:rsidRDefault="00B85ED1" w:rsidP="00775F70">
            <w:pPr>
              <w:rPr>
                <w:sz w:val="13"/>
                <w:szCs w:val="13"/>
              </w:rPr>
            </w:pPr>
            <w:r>
              <w:rPr>
                <w:rFonts w:ascii="Helvetica Neue" w:eastAsia="Helvetica Neue" w:hAnsi="Helvetica Neue" w:cs="Helvetica Neue"/>
                <w:color w:val="000000"/>
                <w:sz w:val="13"/>
                <w:szCs w:val="13"/>
              </w:rPr>
              <w:t>6</w:t>
            </w:r>
          </w:p>
        </w:tc>
        <w:tc>
          <w:tcPr>
            <w:tcW w:w="374" w:type="dxa"/>
            <w:tcMar>
              <w:top w:w="0" w:type="dxa"/>
              <w:left w:w="75" w:type="dxa"/>
              <w:bottom w:w="0" w:type="dxa"/>
              <w:right w:w="75" w:type="dxa"/>
            </w:tcMar>
            <w:vAlign w:val="center"/>
          </w:tcPr>
          <w:p w14:paraId="4F9CF37F" w14:textId="77777777" w:rsidR="00B85ED1" w:rsidRDefault="00B85ED1" w:rsidP="00775F70">
            <w:pPr>
              <w:rPr>
                <w:sz w:val="13"/>
                <w:szCs w:val="13"/>
              </w:rPr>
            </w:pPr>
            <w:r>
              <w:rPr>
                <w:rFonts w:ascii="Helvetica Neue" w:eastAsia="Helvetica Neue" w:hAnsi="Helvetica Neue" w:cs="Helvetica Neue"/>
                <w:color w:val="000000"/>
                <w:sz w:val="13"/>
                <w:szCs w:val="13"/>
              </w:rPr>
              <w:t>5</w:t>
            </w:r>
          </w:p>
        </w:tc>
        <w:tc>
          <w:tcPr>
            <w:tcW w:w="367" w:type="dxa"/>
            <w:tcMar>
              <w:top w:w="0" w:type="dxa"/>
              <w:left w:w="75" w:type="dxa"/>
              <w:bottom w:w="0" w:type="dxa"/>
              <w:right w:w="75" w:type="dxa"/>
            </w:tcMar>
            <w:vAlign w:val="center"/>
          </w:tcPr>
          <w:p w14:paraId="533633B1" w14:textId="77777777" w:rsidR="00B85ED1" w:rsidRDefault="00B85ED1" w:rsidP="00775F70">
            <w:pPr>
              <w:rPr>
                <w:sz w:val="13"/>
                <w:szCs w:val="13"/>
              </w:rPr>
            </w:pPr>
            <w:r>
              <w:rPr>
                <w:rFonts w:ascii="Helvetica Neue" w:eastAsia="Helvetica Neue" w:hAnsi="Helvetica Neue" w:cs="Helvetica Neue"/>
                <w:color w:val="000000"/>
                <w:sz w:val="13"/>
                <w:szCs w:val="13"/>
              </w:rPr>
              <w:t>10</w:t>
            </w:r>
          </w:p>
        </w:tc>
        <w:tc>
          <w:tcPr>
            <w:tcW w:w="403" w:type="dxa"/>
            <w:tcMar>
              <w:top w:w="0" w:type="dxa"/>
              <w:left w:w="75" w:type="dxa"/>
              <w:bottom w:w="0" w:type="dxa"/>
              <w:right w:w="75" w:type="dxa"/>
            </w:tcMar>
            <w:vAlign w:val="center"/>
          </w:tcPr>
          <w:p w14:paraId="6169DDFF"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25" w:type="dxa"/>
            <w:tcMar>
              <w:top w:w="0" w:type="dxa"/>
              <w:left w:w="75" w:type="dxa"/>
              <w:bottom w:w="0" w:type="dxa"/>
              <w:right w:w="75" w:type="dxa"/>
            </w:tcMar>
            <w:vAlign w:val="center"/>
          </w:tcPr>
          <w:p w14:paraId="35767187"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10" w:type="dxa"/>
            <w:tcMar>
              <w:top w:w="0" w:type="dxa"/>
              <w:left w:w="75" w:type="dxa"/>
              <w:bottom w:w="0" w:type="dxa"/>
              <w:right w:w="75" w:type="dxa"/>
            </w:tcMar>
            <w:vAlign w:val="center"/>
          </w:tcPr>
          <w:p w14:paraId="1BEE257B" w14:textId="77777777" w:rsidR="00B85ED1" w:rsidRDefault="00B85ED1" w:rsidP="00775F70">
            <w:pPr>
              <w:rPr>
                <w:sz w:val="13"/>
                <w:szCs w:val="13"/>
              </w:rPr>
            </w:pPr>
            <w:r>
              <w:rPr>
                <w:rFonts w:ascii="Helvetica Neue" w:eastAsia="Helvetica Neue" w:hAnsi="Helvetica Neue" w:cs="Helvetica Neue"/>
                <w:color w:val="000000"/>
                <w:sz w:val="13"/>
                <w:szCs w:val="13"/>
              </w:rPr>
              <w:t>1</w:t>
            </w:r>
          </w:p>
        </w:tc>
        <w:tc>
          <w:tcPr>
            <w:tcW w:w="439" w:type="dxa"/>
            <w:tcMar>
              <w:top w:w="0" w:type="dxa"/>
              <w:left w:w="75" w:type="dxa"/>
              <w:bottom w:w="0" w:type="dxa"/>
              <w:right w:w="75" w:type="dxa"/>
            </w:tcMar>
            <w:vAlign w:val="center"/>
          </w:tcPr>
          <w:p w14:paraId="1A20A692"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25" w:type="dxa"/>
            <w:tcMar>
              <w:top w:w="0" w:type="dxa"/>
              <w:left w:w="75" w:type="dxa"/>
              <w:bottom w:w="0" w:type="dxa"/>
              <w:right w:w="75" w:type="dxa"/>
            </w:tcMar>
            <w:vAlign w:val="center"/>
          </w:tcPr>
          <w:p w14:paraId="71A2DC11"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18" w:type="dxa"/>
            <w:tcMar>
              <w:top w:w="0" w:type="dxa"/>
              <w:left w:w="75" w:type="dxa"/>
              <w:bottom w:w="0" w:type="dxa"/>
              <w:right w:w="75" w:type="dxa"/>
            </w:tcMar>
            <w:vAlign w:val="center"/>
          </w:tcPr>
          <w:p w14:paraId="0FE17EC0" w14:textId="77777777" w:rsidR="00B85ED1" w:rsidRDefault="00B85ED1" w:rsidP="00775F70">
            <w:pPr>
              <w:rPr>
                <w:sz w:val="13"/>
                <w:szCs w:val="13"/>
              </w:rPr>
            </w:pPr>
            <w:r>
              <w:rPr>
                <w:rFonts w:ascii="Helvetica Neue" w:eastAsia="Helvetica Neue" w:hAnsi="Helvetica Neue" w:cs="Helvetica Neue"/>
                <w:color w:val="000000"/>
                <w:sz w:val="13"/>
                <w:szCs w:val="13"/>
              </w:rPr>
              <w:t>154</w:t>
            </w:r>
          </w:p>
        </w:tc>
        <w:tc>
          <w:tcPr>
            <w:tcW w:w="403" w:type="dxa"/>
            <w:tcMar>
              <w:top w:w="0" w:type="dxa"/>
              <w:left w:w="75" w:type="dxa"/>
              <w:bottom w:w="0" w:type="dxa"/>
              <w:right w:w="75" w:type="dxa"/>
            </w:tcMar>
            <w:vAlign w:val="center"/>
          </w:tcPr>
          <w:p w14:paraId="58C847EB" w14:textId="77777777" w:rsidR="00B85ED1" w:rsidRDefault="00B85ED1" w:rsidP="00775F70">
            <w:pPr>
              <w:rPr>
                <w:sz w:val="13"/>
                <w:szCs w:val="13"/>
              </w:rPr>
            </w:pPr>
            <w:r>
              <w:rPr>
                <w:rFonts w:ascii="Helvetica Neue" w:eastAsia="Helvetica Neue" w:hAnsi="Helvetica Neue" w:cs="Helvetica Neue"/>
                <w:color w:val="000000"/>
                <w:sz w:val="13"/>
                <w:szCs w:val="13"/>
              </w:rPr>
              <w:t>13</w:t>
            </w:r>
          </w:p>
        </w:tc>
        <w:tc>
          <w:tcPr>
            <w:tcW w:w="447" w:type="dxa"/>
            <w:tcMar>
              <w:top w:w="0" w:type="dxa"/>
              <w:left w:w="75" w:type="dxa"/>
              <w:bottom w:w="0" w:type="dxa"/>
              <w:right w:w="75" w:type="dxa"/>
            </w:tcMar>
            <w:vAlign w:val="center"/>
          </w:tcPr>
          <w:p w14:paraId="167BD6BE" w14:textId="77777777" w:rsidR="00B85ED1" w:rsidRDefault="00B85ED1" w:rsidP="00775F70">
            <w:pPr>
              <w:rPr>
                <w:sz w:val="13"/>
                <w:szCs w:val="13"/>
              </w:rPr>
            </w:pPr>
            <w:r>
              <w:rPr>
                <w:rFonts w:ascii="Helvetica Neue" w:eastAsia="Helvetica Neue" w:hAnsi="Helvetica Neue" w:cs="Helvetica Neue"/>
                <w:color w:val="000000"/>
                <w:sz w:val="13"/>
                <w:szCs w:val="13"/>
              </w:rPr>
              <w:t>1</w:t>
            </w:r>
          </w:p>
        </w:tc>
        <w:tc>
          <w:tcPr>
            <w:tcW w:w="446" w:type="dxa"/>
            <w:tcMar>
              <w:top w:w="0" w:type="dxa"/>
              <w:left w:w="75" w:type="dxa"/>
              <w:bottom w:w="0" w:type="dxa"/>
              <w:right w:w="75" w:type="dxa"/>
            </w:tcMar>
            <w:vAlign w:val="center"/>
          </w:tcPr>
          <w:p w14:paraId="27E9FEBB"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396" w:type="dxa"/>
            <w:tcMar>
              <w:top w:w="0" w:type="dxa"/>
              <w:left w:w="75" w:type="dxa"/>
              <w:bottom w:w="0" w:type="dxa"/>
              <w:right w:w="75" w:type="dxa"/>
            </w:tcMar>
            <w:vAlign w:val="center"/>
          </w:tcPr>
          <w:p w14:paraId="56DE1F41"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18" w:type="dxa"/>
            <w:tcMar>
              <w:top w:w="0" w:type="dxa"/>
              <w:left w:w="75" w:type="dxa"/>
              <w:bottom w:w="0" w:type="dxa"/>
              <w:right w:w="75" w:type="dxa"/>
            </w:tcMar>
            <w:vAlign w:val="center"/>
          </w:tcPr>
          <w:p w14:paraId="2261D9DB"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32" w:type="dxa"/>
            <w:tcMar>
              <w:top w:w="0" w:type="dxa"/>
              <w:left w:w="75" w:type="dxa"/>
              <w:bottom w:w="0" w:type="dxa"/>
              <w:right w:w="75" w:type="dxa"/>
            </w:tcMar>
            <w:vAlign w:val="center"/>
          </w:tcPr>
          <w:p w14:paraId="1EEF66D9"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32" w:type="dxa"/>
            <w:tcMar>
              <w:top w:w="0" w:type="dxa"/>
              <w:left w:w="75" w:type="dxa"/>
              <w:bottom w:w="0" w:type="dxa"/>
              <w:right w:w="75" w:type="dxa"/>
            </w:tcMar>
            <w:vAlign w:val="center"/>
          </w:tcPr>
          <w:p w14:paraId="614966D3"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338" w:type="dxa"/>
            <w:tcMar>
              <w:top w:w="0" w:type="dxa"/>
              <w:left w:w="75" w:type="dxa"/>
              <w:bottom w:w="0" w:type="dxa"/>
              <w:right w:w="75" w:type="dxa"/>
            </w:tcMar>
            <w:vAlign w:val="center"/>
          </w:tcPr>
          <w:p w14:paraId="57FA9E3E"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39" w:type="dxa"/>
            <w:tcMar>
              <w:top w:w="0" w:type="dxa"/>
              <w:left w:w="75" w:type="dxa"/>
              <w:bottom w:w="0" w:type="dxa"/>
              <w:right w:w="75" w:type="dxa"/>
            </w:tcMar>
            <w:vAlign w:val="center"/>
          </w:tcPr>
          <w:p w14:paraId="44959873"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r>
      <w:tr w:rsidR="00B85ED1" w14:paraId="763F4F41" w14:textId="77777777" w:rsidTr="00775F70">
        <w:trPr>
          <w:trHeight w:val="244"/>
          <w:jc w:val="center"/>
        </w:trPr>
        <w:tc>
          <w:tcPr>
            <w:tcW w:w="735" w:type="dxa"/>
            <w:tcBorders>
              <w:right w:val="single" w:sz="4" w:space="0" w:color="000000"/>
            </w:tcBorders>
            <w:tcMar>
              <w:top w:w="0" w:type="dxa"/>
              <w:left w:w="75" w:type="dxa"/>
              <w:bottom w:w="0" w:type="dxa"/>
              <w:right w:w="75" w:type="dxa"/>
            </w:tcMar>
            <w:vAlign w:val="center"/>
          </w:tcPr>
          <w:p w14:paraId="1E7D9C57" w14:textId="77777777" w:rsidR="00B85ED1" w:rsidRDefault="00B85ED1" w:rsidP="00775F70">
            <w:pPr>
              <w:rPr>
                <w:sz w:val="13"/>
                <w:szCs w:val="13"/>
              </w:rPr>
            </w:pPr>
            <w:r>
              <w:rPr>
                <w:rFonts w:ascii="Helvetica Neue" w:eastAsia="Helvetica Neue" w:hAnsi="Helvetica Neue" w:cs="Helvetica Neue"/>
                <w:b/>
                <w:color w:val="000000"/>
                <w:sz w:val="13"/>
                <w:szCs w:val="13"/>
              </w:rPr>
              <w:t>4.1.1.1</w:t>
            </w:r>
          </w:p>
        </w:tc>
        <w:tc>
          <w:tcPr>
            <w:tcW w:w="418" w:type="dxa"/>
            <w:tcBorders>
              <w:left w:val="single" w:sz="4" w:space="0" w:color="000000"/>
            </w:tcBorders>
            <w:tcMar>
              <w:top w:w="0" w:type="dxa"/>
              <w:left w:w="75" w:type="dxa"/>
              <w:bottom w:w="0" w:type="dxa"/>
              <w:right w:w="75" w:type="dxa"/>
            </w:tcMar>
            <w:vAlign w:val="center"/>
          </w:tcPr>
          <w:p w14:paraId="53E37D89"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25" w:type="dxa"/>
            <w:tcMar>
              <w:top w:w="0" w:type="dxa"/>
              <w:left w:w="75" w:type="dxa"/>
              <w:bottom w:w="0" w:type="dxa"/>
              <w:right w:w="75" w:type="dxa"/>
            </w:tcMar>
            <w:vAlign w:val="center"/>
          </w:tcPr>
          <w:p w14:paraId="5953D8FE"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18" w:type="dxa"/>
            <w:tcMar>
              <w:top w:w="0" w:type="dxa"/>
              <w:left w:w="75" w:type="dxa"/>
              <w:bottom w:w="0" w:type="dxa"/>
              <w:right w:w="75" w:type="dxa"/>
            </w:tcMar>
            <w:vAlign w:val="center"/>
          </w:tcPr>
          <w:p w14:paraId="00B87B84" w14:textId="77777777" w:rsidR="00B85ED1" w:rsidRDefault="00B85ED1" w:rsidP="00775F70">
            <w:pPr>
              <w:rPr>
                <w:sz w:val="13"/>
                <w:szCs w:val="13"/>
              </w:rPr>
            </w:pPr>
            <w:r>
              <w:rPr>
                <w:rFonts w:ascii="Helvetica Neue" w:eastAsia="Helvetica Neue" w:hAnsi="Helvetica Neue" w:cs="Helvetica Neue"/>
                <w:color w:val="000000"/>
                <w:sz w:val="13"/>
                <w:szCs w:val="13"/>
              </w:rPr>
              <w:t>5</w:t>
            </w:r>
          </w:p>
        </w:tc>
        <w:tc>
          <w:tcPr>
            <w:tcW w:w="418" w:type="dxa"/>
            <w:tcMar>
              <w:top w:w="0" w:type="dxa"/>
              <w:left w:w="75" w:type="dxa"/>
              <w:bottom w:w="0" w:type="dxa"/>
              <w:right w:w="75" w:type="dxa"/>
            </w:tcMar>
            <w:vAlign w:val="center"/>
          </w:tcPr>
          <w:p w14:paraId="4067385E"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32" w:type="dxa"/>
            <w:tcMar>
              <w:top w:w="0" w:type="dxa"/>
              <w:left w:w="75" w:type="dxa"/>
              <w:bottom w:w="0" w:type="dxa"/>
              <w:right w:w="75" w:type="dxa"/>
            </w:tcMar>
            <w:vAlign w:val="center"/>
          </w:tcPr>
          <w:p w14:paraId="52EA3794" w14:textId="77777777" w:rsidR="00B85ED1" w:rsidRDefault="00B85ED1" w:rsidP="00775F70">
            <w:pPr>
              <w:rPr>
                <w:sz w:val="13"/>
                <w:szCs w:val="13"/>
              </w:rPr>
            </w:pPr>
            <w:r>
              <w:rPr>
                <w:rFonts w:ascii="Helvetica Neue" w:eastAsia="Helvetica Neue" w:hAnsi="Helvetica Neue" w:cs="Helvetica Neue"/>
                <w:color w:val="000000"/>
                <w:sz w:val="13"/>
                <w:szCs w:val="13"/>
              </w:rPr>
              <w:t>1</w:t>
            </w:r>
          </w:p>
        </w:tc>
        <w:tc>
          <w:tcPr>
            <w:tcW w:w="432" w:type="dxa"/>
            <w:tcMar>
              <w:top w:w="0" w:type="dxa"/>
              <w:left w:w="75" w:type="dxa"/>
              <w:bottom w:w="0" w:type="dxa"/>
              <w:right w:w="75" w:type="dxa"/>
            </w:tcMar>
            <w:vAlign w:val="center"/>
          </w:tcPr>
          <w:p w14:paraId="7E630E5D" w14:textId="77777777" w:rsidR="00B85ED1" w:rsidRDefault="00B85ED1" w:rsidP="00775F70">
            <w:pPr>
              <w:rPr>
                <w:sz w:val="13"/>
                <w:szCs w:val="13"/>
              </w:rPr>
            </w:pPr>
            <w:r>
              <w:rPr>
                <w:rFonts w:ascii="Helvetica Neue" w:eastAsia="Helvetica Neue" w:hAnsi="Helvetica Neue" w:cs="Helvetica Neue"/>
                <w:color w:val="000000"/>
                <w:sz w:val="13"/>
                <w:szCs w:val="13"/>
              </w:rPr>
              <w:t>3</w:t>
            </w:r>
          </w:p>
        </w:tc>
        <w:tc>
          <w:tcPr>
            <w:tcW w:w="374" w:type="dxa"/>
            <w:tcMar>
              <w:top w:w="0" w:type="dxa"/>
              <w:left w:w="75" w:type="dxa"/>
              <w:bottom w:w="0" w:type="dxa"/>
              <w:right w:w="75" w:type="dxa"/>
            </w:tcMar>
            <w:vAlign w:val="center"/>
          </w:tcPr>
          <w:p w14:paraId="392B11AD" w14:textId="77777777" w:rsidR="00B85ED1" w:rsidRDefault="00B85ED1" w:rsidP="00775F70">
            <w:pPr>
              <w:rPr>
                <w:sz w:val="13"/>
                <w:szCs w:val="13"/>
              </w:rPr>
            </w:pPr>
            <w:r>
              <w:rPr>
                <w:rFonts w:ascii="Helvetica Neue" w:eastAsia="Helvetica Neue" w:hAnsi="Helvetica Neue" w:cs="Helvetica Neue"/>
                <w:color w:val="000000"/>
                <w:sz w:val="13"/>
                <w:szCs w:val="13"/>
              </w:rPr>
              <w:t>20</w:t>
            </w:r>
          </w:p>
        </w:tc>
        <w:tc>
          <w:tcPr>
            <w:tcW w:w="367" w:type="dxa"/>
            <w:tcMar>
              <w:top w:w="0" w:type="dxa"/>
              <w:left w:w="75" w:type="dxa"/>
              <w:bottom w:w="0" w:type="dxa"/>
              <w:right w:w="75" w:type="dxa"/>
            </w:tcMar>
            <w:vAlign w:val="center"/>
          </w:tcPr>
          <w:p w14:paraId="4451F87B" w14:textId="77777777" w:rsidR="00B85ED1" w:rsidRDefault="00B85ED1" w:rsidP="00775F70">
            <w:pPr>
              <w:rPr>
                <w:sz w:val="13"/>
                <w:szCs w:val="13"/>
              </w:rPr>
            </w:pPr>
            <w:r>
              <w:rPr>
                <w:rFonts w:ascii="Helvetica Neue" w:eastAsia="Helvetica Neue" w:hAnsi="Helvetica Neue" w:cs="Helvetica Neue"/>
                <w:color w:val="000000"/>
                <w:sz w:val="13"/>
                <w:szCs w:val="13"/>
              </w:rPr>
              <w:t>5</w:t>
            </w:r>
          </w:p>
        </w:tc>
        <w:tc>
          <w:tcPr>
            <w:tcW w:w="403" w:type="dxa"/>
            <w:tcMar>
              <w:top w:w="0" w:type="dxa"/>
              <w:left w:w="75" w:type="dxa"/>
              <w:bottom w:w="0" w:type="dxa"/>
              <w:right w:w="75" w:type="dxa"/>
            </w:tcMar>
            <w:vAlign w:val="center"/>
          </w:tcPr>
          <w:p w14:paraId="17B67056"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25" w:type="dxa"/>
            <w:tcMar>
              <w:top w:w="0" w:type="dxa"/>
              <w:left w:w="75" w:type="dxa"/>
              <w:bottom w:w="0" w:type="dxa"/>
              <w:right w:w="75" w:type="dxa"/>
            </w:tcMar>
            <w:vAlign w:val="center"/>
          </w:tcPr>
          <w:p w14:paraId="4D004B10"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10" w:type="dxa"/>
            <w:tcMar>
              <w:top w:w="0" w:type="dxa"/>
              <w:left w:w="75" w:type="dxa"/>
              <w:bottom w:w="0" w:type="dxa"/>
              <w:right w:w="75" w:type="dxa"/>
            </w:tcMar>
            <w:vAlign w:val="center"/>
          </w:tcPr>
          <w:p w14:paraId="1F4C8B04" w14:textId="77777777" w:rsidR="00B85ED1" w:rsidRDefault="00B85ED1" w:rsidP="00775F70">
            <w:pPr>
              <w:rPr>
                <w:sz w:val="13"/>
                <w:szCs w:val="13"/>
              </w:rPr>
            </w:pPr>
            <w:r>
              <w:rPr>
                <w:rFonts w:ascii="Helvetica Neue" w:eastAsia="Helvetica Neue" w:hAnsi="Helvetica Neue" w:cs="Helvetica Neue"/>
                <w:color w:val="000000"/>
                <w:sz w:val="13"/>
                <w:szCs w:val="13"/>
              </w:rPr>
              <w:t>1</w:t>
            </w:r>
          </w:p>
        </w:tc>
        <w:tc>
          <w:tcPr>
            <w:tcW w:w="439" w:type="dxa"/>
            <w:tcMar>
              <w:top w:w="0" w:type="dxa"/>
              <w:left w:w="75" w:type="dxa"/>
              <w:bottom w:w="0" w:type="dxa"/>
              <w:right w:w="75" w:type="dxa"/>
            </w:tcMar>
            <w:vAlign w:val="center"/>
          </w:tcPr>
          <w:p w14:paraId="567DE900"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25" w:type="dxa"/>
            <w:tcMar>
              <w:top w:w="0" w:type="dxa"/>
              <w:left w:w="75" w:type="dxa"/>
              <w:bottom w:w="0" w:type="dxa"/>
              <w:right w:w="75" w:type="dxa"/>
            </w:tcMar>
            <w:vAlign w:val="center"/>
          </w:tcPr>
          <w:p w14:paraId="376088F5" w14:textId="77777777" w:rsidR="00B85ED1" w:rsidRDefault="00B85ED1" w:rsidP="00775F70">
            <w:pPr>
              <w:rPr>
                <w:sz w:val="13"/>
                <w:szCs w:val="13"/>
              </w:rPr>
            </w:pPr>
            <w:r>
              <w:rPr>
                <w:rFonts w:ascii="Helvetica Neue" w:eastAsia="Helvetica Neue" w:hAnsi="Helvetica Neue" w:cs="Helvetica Neue"/>
                <w:color w:val="000000"/>
                <w:sz w:val="13"/>
                <w:szCs w:val="13"/>
              </w:rPr>
              <w:t>2</w:t>
            </w:r>
          </w:p>
        </w:tc>
        <w:tc>
          <w:tcPr>
            <w:tcW w:w="418" w:type="dxa"/>
            <w:tcMar>
              <w:top w:w="0" w:type="dxa"/>
              <w:left w:w="75" w:type="dxa"/>
              <w:bottom w:w="0" w:type="dxa"/>
              <w:right w:w="75" w:type="dxa"/>
            </w:tcMar>
            <w:vAlign w:val="center"/>
          </w:tcPr>
          <w:p w14:paraId="0D72DE52" w14:textId="77777777" w:rsidR="00B85ED1" w:rsidRDefault="00B85ED1" w:rsidP="00775F70">
            <w:pPr>
              <w:rPr>
                <w:sz w:val="13"/>
                <w:szCs w:val="13"/>
              </w:rPr>
            </w:pPr>
            <w:r>
              <w:rPr>
                <w:rFonts w:ascii="Helvetica Neue" w:eastAsia="Helvetica Neue" w:hAnsi="Helvetica Neue" w:cs="Helvetica Neue"/>
                <w:color w:val="000000"/>
                <w:sz w:val="13"/>
                <w:szCs w:val="13"/>
              </w:rPr>
              <w:t>5</w:t>
            </w:r>
          </w:p>
        </w:tc>
        <w:tc>
          <w:tcPr>
            <w:tcW w:w="403" w:type="dxa"/>
            <w:tcMar>
              <w:top w:w="0" w:type="dxa"/>
              <w:left w:w="75" w:type="dxa"/>
              <w:bottom w:w="0" w:type="dxa"/>
              <w:right w:w="75" w:type="dxa"/>
            </w:tcMar>
            <w:vAlign w:val="center"/>
          </w:tcPr>
          <w:p w14:paraId="0AC7B5ED" w14:textId="77777777" w:rsidR="00B85ED1" w:rsidRDefault="00B85ED1" w:rsidP="00775F70">
            <w:pPr>
              <w:rPr>
                <w:sz w:val="13"/>
                <w:szCs w:val="13"/>
              </w:rPr>
            </w:pPr>
            <w:r>
              <w:rPr>
                <w:rFonts w:ascii="Helvetica Neue" w:eastAsia="Helvetica Neue" w:hAnsi="Helvetica Neue" w:cs="Helvetica Neue"/>
                <w:color w:val="000000"/>
                <w:sz w:val="13"/>
                <w:szCs w:val="13"/>
              </w:rPr>
              <w:t>54</w:t>
            </w:r>
          </w:p>
        </w:tc>
        <w:tc>
          <w:tcPr>
            <w:tcW w:w="447" w:type="dxa"/>
            <w:tcMar>
              <w:top w:w="0" w:type="dxa"/>
              <w:left w:w="75" w:type="dxa"/>
              <w:bottom w:w="0" w:type="dxa"/>
              <w:right w:w="75" w:type="dxa"/>
            </w:tcMar>
            <w:vAlign w:val="center"/>
          </w:tcPr>
          <w:p w14:paraId="2A9AF92D" w14:textId="77777777" w:rsidR="00B85ED1" w:rsidRDefault="00B85ED1" w:rsidP="00775F70">
            <w:pPr>
              <w:rPr>
                <w:sz w:val="13"/>
                <w:szCs w:val="13"/>
              </w:rPr>
            </w:pPr>
            <w:r>
              <w:rPr>
                <w:rFonts w:ascii="Helvetica Neue" w:eastAsia="Helvetica Neue" w:hAnsi="Helvetica Neue" w:cs="Helvetica Neue"/>
                <w:color w:val="000000"/>
                <w:sz w:val="13"/>
                <w:szCs w:val="13"/>
              </w:rPr>
              <w:t>1</w:t>
            </w:r>
          </w:p>
        </w:tc>
        <w:tc>
          <w:tcPr>
            <w:tcW w:w="446" w:type="dxa"/>
            <w:tcMar>
              <w:top w:w="0" w:type="dxa"/>
              <w:left w:w="75" w:type="dxa"/>
              <w:bottom w:w="0" w:type="dxa"/>
              <w:right w:w="75" w:type="dxa"/>
            </w:tcMar>
            <w:vAlign w:val="center"/>
          </w:tcPr>
          <w:p w14:paraId="1655F00B"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396" w:type="dxa"/>
            <w:tcMar>
              <w:top w:w="0" w:type="dxa"/>
              <w:left w:w="75" w:type="dxa"/>
              <w:bottom w:w="0" w:type="dxa"/>
              <w:right w:w="75" w:type="dxa"/>
            </w:tcMar>
            <w:vAlign w:val="center"/>
          </w:tcPr>
          <w:p w14:paraId="79E68E6A"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18" w:type="dxa"/>
            <w:tcMar>
              <w:top w:w="0" w:type="dxa"/>
              <w:left w:w="75" w:type="dxa"/>
              <w:bottom w:w="0" w:type="dxa"/>
              <w:right w:w="75" w:type="dxa"/>
            </w:tcMar>
            <w:vAlign w:val="center"/>
          </w:tcPr>
          <w:p w14:paraId="1CF27019"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32" w:type="dxa"/>
            <w:tcMar>
              <w:top w:w="0" w:type="dxa"/>
              <w:left w:w="75" w:type="dxa"/>
              <w:bottom w:w="0" w:type="dxa"/>
              <w:right w:w="75" w:type="dxa"/>
            </w:tcMar>
            <w:vAlign w:val="center"/>
          </w:tcPr>
          <w:p w14:paraId="1BC31EAA"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32" w:type="dxa"/>
            <w:tcMar>
              <w:top w:w="0" w:type="dxa"/>
              <w:left w:w="75" w:type="dxa"/>
              <w:bottom w:w="0" w:type="dxa"/>
              <w:right w:w="75" w:type="dxa"/>
            </w:tcMar>
            <w:vAlign w:val="center"/>
          </w:tcPr>
          <w:p w14:paraId="277C2059"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338" w:type="dxa"/>
            <w:tcMar>
              <w:top w:w="0" w:type="dxa"/>
              <w:left w:w="75" w:type="dxa"/>
              <w:bottom w:w="0" w:type="dxa"/>
              <w:right w:w="75" w:type="dxa"/>
            </w:tcMar>
            <w:vAlign w:val="center"/>
          </w:tcPr>
          <w:p w14:paraId="5FF1BFD6"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39" w:type="dxa"/>
            <w:tcMar>
              <w:top w:w="0" w:type="dxa"/>
              <w:left w:w="75" w:type="dxa"/>
              <w:bottom w:w="0" w:type="dxa"/>
              <w:right w:w="75" w:type="dxa"/>
            </w:tcMar>
            <w:vAlign w:val="center"/>
          </w:tcPr>
          <w:p w14:paraId="585955D9" w14:textId="77777777" w:rsidR="00B85ED1" w:rsidRDefault="00B85ED1" w:rsidP="00775F70">
            <w:pPr>
              <w:rPr>
                <w:sz w:val="13"/>
                <w:szCs w:val="13"/>
              </w:rPr>
            </w:pPr>
            <w:r>
              <w:rPr>
                <w:rFonts w:ascii="Helvetica Neue" w:eastAsia="Helvetica Neue" w:hAnsi="Helvetica Neue" w:cs="Helvetica Neue"/>
                <w:color w:val="000000"/>
                <w:sz w:val="13"/>
                <w:szCs w:val="13"/>
              </w:rPr>
              <w:t>1</w:t>
            </w:r>
          </w:p>
        </w:tc>
      </w:tr>
      <w:tr w:rsidR="00B85ED1" w14:paraId="0E09436B" w14:textId="77777777" w:rsidTr="00775F70">
        <w:trPr>
          <w:trHeight w:val="224"/>
          <w:jc w:val="center"/>
        </w:trPr>
        <w:tc>
          <w:tcPr>
            <w:tcW w:w="735" w:type="dxa"/>
            <w:tcBorders>
              <w:right w:val="single" w:sz="4" w:space="0" w:color="000000"/>
            </w:tcBorders>
            <w:tcMar>
              <w:top w:w="0" w:type="dxa"/>
              <w:left w:w="75" w:type="dxa"/>
              <w:bottom w:w="0" w:type="dxa"/>
              <w:right w:w="75" w:type="dxa"/>
            </w:tcMar>
            <w:vAlign w:val="center"/>
          </w:tcPr>
          <w:p w14:paraId="75D06041" w14:textId="77777777" w:rsidR="00B85ED1" w:rsidRDefault="00B85ED1" w:rsidP="00775F70">
            <w:pPr>
              <w:rPr>
                <w:sz w:val="13"/>
                <w:szCs w:val="13"/>
              </w:rPr>
            </w:pPr>
            <w:r>
              <w:rPr>
                <w:rFonts w:ascii="Helvetica Neue" w:eastAsia="Helvetica Neue" w:hAnsi="Helvetica Neue" w:cs="Helvetica Neue"/>
                <w:b/>
                <w:color w:val="000000"/>
                <w:sz w:val="13"/>
                <w:szCs w:val="13"/>
              </w:rPr>
              <w:t>4.1.1.2</w:t>
            </w:r>
          </w:p>
        </w:tc>
        <w:tc>
          <w:tcPr>
            <w:tcW w:w="418" w:type="dxa"/>
            <w:tcBorders>
              <w:left w:val="single" w:sz="4" w:space="0" w:color="000000"/>
            </w:tcBorders>
            <w:tcMar>
              <w:top w:w="0" w:type="dxa"/>
              <w:left w:w="75" w:type="dxa"/>
              <w:bottom w:w="0" w:type="dxa"/>
              <w:right w:w="75" w:type="dxa"/>
            </w:tcMar>
            <w:vAlign w:val="center"/>
          </w:tcPr>
          <w:p w14:paraId="56099054"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25" w:type="dxa"/>
            <w:tcMar>
              <w:top w:w="0" w:type="dxa"/>
              <w:left w:w="75" w:type="dxa"/>
              <w:bottom w:w="0" w:type="dxa"/>
              <w:right w:w="75" w:type="dxa"/>
            </w:tcMar>
            <w:vAlign w:val="center"/>
          </w:tcPr>
          <w:p w14:paraId="47F2C3F3"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18" w:type="dxa"/>
            <w:tcMar>
              <w:top w:w="0" w:type="dxa"/>
              <w:left w:w="75" w:type="dxa"/>
              <w:bottom w:w="0" w:type="dxa"/>
              <w:right w:w="75" w:type="dxa"/>
            </w:tcMar>
            <w:vAlign w:val="center"/>
          </w:tcPr>
          <w:p w14:paraId="47542E86"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18" w:type="dxa"/>
            <w:tcMar>
              <w:top w:w="0" w:type="dxa"/>
              <w:left w:w="75" w:type="dxa"/>
              <w:bottom w:w="0" w:type="dxa"/>
              <w:right w:w="75" w:type="dxa"/>
            </w:tcMar>
            <w:vAlign w:val="center"/>
          </w:tcPr>
          <w:p w14:paraId="03899E14"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32" w:type="dxa"/>
            <w:tcMar>
              <w:top w:w="0" w:type="dxa"/>
              <w:left w:w="75" w:type="dxa"/>
              <w:bottom w:w="0" w:type="dxa"/>
              <w:right w:w="75" w:type="dxa"/>
            </w:tcMar>
            <w:vAlign w:val="center"/>
          </w:tcPr>
          <w:p w14:paraId="51821F1C"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32" w:type="dxa"/>
            <w:tcMar>
              <w:top w:w="0" w:type="dxa"/>
              <w:left w:w="75" w:type="dxa"/>
              <w:bottom w:w="0" w:type="dxa"/>
              <w:right w:w="75" w:type="dxa"/>
            </w:tcMar>
            <w:vAlign w:val="center"/>
          </w:tcPr>
          <w:p w14:paraId="07F057B5"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374" w:type="dxa"/>
            <w:tcMar>
              <w:top w:w="0" w:type="dxa"/>
              <w:left w:w="75" w:type="dxa"/>
              <w:bottom w:w="0" w:type="dxa"/>
              <w:right w:w="75" w:type="dxa"/>
            </w:tcMar>
            <w:vAlign w:val="center"/>
          </w:tcPr>
          <w:p w14:paraId="2A6168C3" w14:textId="77777777" w:rsidR="00B85ED1" w:rsidRDefault="00B85ED1" w:rsidP="00775F70">
            <w:pPr>
              <w:rPr>
                <w:sz w:val="13"/>
                <w:szCs w:val="13"/>
              </w:rPr>
            </w:pPr>
            <w:r>
              <w:rPr>
                <w:rFonts w:ascii="Helvetica Neue" w:eastAsia="Helvetica Neue" w:hAnsi="Helvetica Neue" w:cs="Helvetica Neue"/>
                <w:color w:val="000000"/>
                <w:sz w:val="13"/>
                <w:szCs w:val="13"/>
              </w:rPr>
              <w:t>4</w:t>
            </w:r>
          </w:p>
        </w:tc>
        <w:tc>
          <w:tcPr>
            <w:tcW w:w="367" w:type="dxa"/>
            <w:tcMar>
              <w:top w:w="0" w:type="dxa"/>
              <w:left w:w="75" w:type="dxa"/>
              <w:bottom w:w="0" w:type="dxa"/>
              <w:right w:w="75" w:type="dxa"/>
            </w:tcMar>
            <w:vAlign w:val="center"/>
          </w:tcPr>
          <w:p w14:paraId="75FCC88B" w14:textId="77777777" w:rsidR="00B85ED1" w:rsidRDefault="00B85ED1" w:rsidP="00775F70">
            <w:pPr>
              <w:rPr>
                <w:sz w:val="13"/>
                <w:szCs w:val="13"/>
              </w:rPr>
            </w:pPr>
            <w:r>
              <w:rPr>
                <w:rFonts w:ascii="Helvetica Neue" w:eastAsia="Helvetica Neue" w:hAnsi="Helvetica Neue" w:cs="Helvetica Neue"/>
                <w:color w:val="000000"/>
                <w:sz w:val="13"/>
                <w:szCs w:val="13"/>
              </w:rPr>
              <w:t>1</w:t>
            </w:r>
          </w:p>
        </w:tc>
        <w:tc>
          <w:tcPr>
            <w:tcW w:w="403" w:type="dxa"/>
            <w:tcMar>
              <w:top w:w="0" w:type="dxa"/>
              <w:left w:w="75" w:type="dxa"/>
              <w:bottom w:w="0" w:type="dxa"/>
              <w:right w:w="75" w:type="dxa"/>
            </w:tcMar>
            <w:vAlign w:val="center"/>
          </w:tcPr>
          <w:p w14:paraId="7DA6762D"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25" w:type="dxa"/>
            <w:tcMar>
              <w:top w:w="0" w:type="dxa"/>
              <w:left w:w="75" w:type="dxa"/>
              <w:bottom w:w="0" w:type="dxa"/>
              <w:right w:w="75" w:type="dxa"/>
            </w:tcMar>
            <w:vAlign w:val="center"/>
          </w:tcPr>
          <w:p w14:paraId="76109BF3"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10" w:type="dxa"/>
            <w:tcMar>
              <w:top w:w="0" w:type="dxa"/>
              <w:left w:w="75" w:type="dxa"/>
              <w:bottom w:w="0" w:type="dxa"/>
              <w:right w:w="75" w:type="dxa"/>
            </w:tcMar>
            <w:vAlign w:val="center"/>
          </w:tcPr>
          <w:p w14:paraId="763BA000"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39" w:type="dxa"/>
            <w:tcMar>
              <w:top w:w="0" w:type="dxa"/>
              <w:left w:w="75" w:type="dxa"/>
              <w:bottom w:w="0" w:type="dxa"/>
              <w:right w:w="75" w:type="dxa"/>
            </w:tcMar>
            <w:vAlign w:val="center"/>
          </w:tcPr>
          <w:p w14:paraId="68762166"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25" w:type="dxa"/>
            <w:tcMar>
              <w:top w:w="0" w:type="dxa"/>
              <w:left w:w="75" w:type="dxa"/>
              <w:bottom w:w="0" w:type="dxa"/>
              <w:right w:w="75" w:type="dxa"/>
            </w:tcMar>
            <w:vAlign w:val="center"/>
          </w:tcPr>
          <w:p w14:paraId="16EC3A92"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18" w:type="dxa"/>
            <w:tcMar>
              <w:top w:w="0" w:type="dxa"/>
              <w:left w:w="75" w:type="dxa"/>
              <w:bottom w:w="0" w:type="dxa"/>
              <w:right w:w="75" w:type="dxa"/>
            </w:tcMar>
            <w:vAlign w:val="center"/>
          </w:tcPr>
          <w:p w14:paraId="7F8FB7D2"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03" w:type="dxa"/>
            <w:tcMar>
              <w:top w:w="0" w:type="dxa"/>
              <w:left w:w="75" w:type="dxa"/>
              <w:bottom w:w="0" w:type="dxa"/>
              <w:right w:w="75" w:type="dxa"/>
            </w:tcMar>
            <w:vAlign w:val="center"/>
          </w:tcPr>
          <w:p w14:paraId="478BE9C0" w14:textId="77777777" w:rsidR="00B85ED1" w:rsidRDefault="00B85ED1" w:rsidP="00775F70">
            <w:pPr>
              <w:rPr>
                <w:sz w:val="13"/>
                <w:szCs w:val="13"/>
              </w:rPr>
            </w:pPr>
            <w:r>
              <w:rPr>
                <w:rFonts w:ascii="Helvetica Neue" w:eastAsia="Helvetica Neue" w:hAnsi="Helvetica Neue" w:cs="Helvetica Neue"/>
                <w:color w:val="000000"/>
                <w:sz w:val="13"/>
                <w:szCs w:val="13"/>
              </w:rPr>
              <w:t>6</w:t>
            </w:r>
          </w:p>
        </w:tc>
        <w:tc>
          <w:tcPr>
            <w:tcW w:w="447" w:type="dxa"/>
            <w:tcMar>
              <w:top w:w="0" w:type="dxa"/>
              <w:left w:w="75" w:type="dxa"/>
              <w:bottom w:w="0" w:type="dxa"/>
              <w:right w:w="75" w:type="dxa"/>
            </w:tcMar>
            <w:vAlign w:val="center"/>
          </w:tcPr>
          <w:p w14:paraId="5D934B55"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46" w:type="dxa"/>
            <w:tcMar>
              <w:top w:w="0" w:type="dxa"/>
              <w:left w:w="75" w:type="dxa"/>
              <w:bottom w:w="0" w:type="dxa"/>
              <w:right w:w="75" w:type="dxa"/>
            </w:tcMar>
            <w:vAlign w:val="center"/>
          </w:tcPr>
          <w:p w14:paraId="76BDDAE3"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396" w:type="dxa"/>
            <w:tcMar>
              <w:top w:w="0" w:type="dxa"/>
              <w:left w:w="75" w:type="dxa"/>
              <w:bottom w:w="0" w:type="dxa"/>
              <w:right w:w="75" w:type="dxa"/>
            </w:tcMar>
            <w:vAlign w:val="center"/>
          </w:tcPr>
          <w:p w14:paraId="6C831C97"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18" w:type="dxa"/>
            <w:tcMar>
              <w:top w:w="0" w:type="dxa"/>
              <w:left w:w="75" w:type="dxa"/>
              <w:bottom w:w="0" w:type="dxa"/>
              <w:right w:w="75" w:type="dxa"/>
            </w:tcMar>
            <w:vAlign w:val="center"/>
          </w:tcPr>
          <w:p w14:paraId="7CECBCDF"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32" w:type="dxa"/>
            <w:tcMar>
              <w:top w:w="0" w:type="dxa"/>
              <w:left w:w="75" w:type="dxa"/>
              <w:bottom w:w="0" w:type="dxa"/>
              <w:right w:w="75" w:type="dxa"/>
            </w:tcMar>
            <w:vAlign w:val="center"/>
          </w:tcPr>
          <w:p w14:paraId="2116A622"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32" w:type="dxa"/>
            <w:tcMar>
              <w:top w:w="0" w:type="dxa"/>
              <w:left w:w="75" w:type="dxa"/>
              <w:bottom w:w="0" w:type="dxa"/>
              <w:right w:w="75" w:type="dxa"/>
            </w:tcMar>
            <w:vAlign w:val="center"/>
          </w:tcPr>
          <w:p w14:paraId="7CF02836"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338" w:type="dxa"/>
            <w:tcMar>
              <w:top w:w="0" w:type="dxa"/>
              <w:left w:w="75" w:type="dxa"/>
              <w:bottom w:w="0" w:type="dxa"/>
              <w:right w:w="75" w:type="dxa"/>
            </w:tcMar>
            <w:vAlign w:val="center"/>
          </w:tcPr>
          <w:p w14:paraId="244392DC"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39" w:type="dxa"/>
            <w:tcMar>
              <w:top w:w="0" w:type="dxa"/>
              <w:left w:w="75" w:type="dxa"/>
              <w:bottom w:w="0" w:type="dxa"/>
              <w:right w:w="75" w:type="dxa"/>
            </w:tcMar>
            <w:vAlign w:val="center"/>
          </w:tcPr>
          <w:p w14:paraId="4F65C37C"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r>
      <w:tr w:rsidR="00B85ED1" w14:paraId="1AFC961F" w14:textId="77777777" w:rsidTr="00775F70">
        <w:trPr>
          <w:trHeight w:val="224"/>
          <w:jc w:val="center"/>
        </w:trPr>
        <w:tc>
          <w:tcPr>
            <w:tcW w:w="735" w:type="dxa"/>
            <w:tcBorders>
              <w:right w:val="single" w:sz="4" w:space="0" w:color="000000"/>
            </w:tcBorders>
            <w:tcMar>
              <w:top w:w="0" w:type="dxa"/>
              <w:left w:w="75" w:type="dxa"/>
              <w:bottom w:w="0" w:type="dxa"/>
              <w:right w:w="75" w:type="dxa"/>
            </w:tcMar>
            <w:vAlign w:val="center"/>
          </w:tcPr>
          <w:p w14:paraId="146C0B68" w14:textId="77777777" w:rsidR="00B85ED1" w:rsidRDefault="00B85ED1" w:rsidP="00775F70">
            <w:pPr>
              <w:rPr>
                <w:sz w:val="13"/>
                <w:szCs w:val="13"/>
              </w:rPr>
            </w:pPr>
            <w:r>
              <w:rPr>
                <w:rFonts w:ascii="Helvetica Neue" w:eastAsia="Helvetica Neue" w:hAnsi="Helvetica Neue" w:cs="Helvetica Neue"/>
                <w:b/>
                <w:color w:val="000000"/>
                <w:sz w:val="13"/>
                <w:szCs w:val="13"/>
              </w:rPr>
              <w:t>4.1.1.3</w:t>
            </w:r>
          </w:p>
        </w:tc>
        <w:tc>
          <w:tcPr>
            <w:tcW w:w="418" w:type="dxa"/>
            <w:tcBorders>
              <w:left w:val="single" w:sz="4" w:space="0" w:color="000000"/>
            </w:tcBorders>
            <w:tcMar>
              <w:top w:w="0" w:type="dxa"/>
              <w:left w:w="75" w:type="dxa"/>
              <w:bottom w:w="0" w:type="dxa"/>
              <w:right w:w="75" w:type="dxa"/>
            </w:tcMar>
            <w:vAlign w:val="center"/>
          </w:tcPr>
          <w:p w14:paraId="0FFE5CB7"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25" w:type="dxa"/>
            <w:tcMar>
              <w:top w:w="0" w:type="dxa"/>
              <w:left w:w="75" w:type="dxa"/>
              <w:bottom w:w="0" w:type="dxa"/>
              <w:right w:w="75" w:type="dxa"/>
            </w:tcMar>
            <w:vAlign w:val="center"/>
          </w:tcPr>
          <w:p w14:paraId="2C379A58"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18" w:type="dxa"/>
            <w:tcMar>
              <w:top w:w="0" w:type="dxa"/>
              <w:left w:w="75" w:type="dxa"/>
              <w:bottom w:w="0" w:type="dxa"/>
              <w:right w:w="75" w:type="dxa"/>
            </w:tcMar>
            <w:vAlign w:val="center"/>
          </w:tcPr>
          <w:p w14:paraId="6C28EED8" w14:textId="77777777" w:rsidR="00B85ED1" w:rsidRDefault="00B85ED1" w:rsidP="00775F70">
            <w:pPr>
              <w:rPr>
                <w:sz w:val="13"/>
                <w:szCs w:val="13"/>
              </w:rPr>
            </w:pPr>
            <w:r>
              <w:rPr>
                <w:rFonts w:ascii="Helvetica Neue" w:eastAsia="Helvetica Neue" w:hAnsi="Helvetica Neue" w:cs="Helvetica Neue"/>
                <w:color w:val="000000"/>
                <w:sz w:val="13"/>
                <w:szCs w:val="13"/>
              </w:rPr>
              <w:t>1</w:t>
            </w:r>
          </w:p>
        </w:tc>
        <w:tc>
          <w:tcPr>
            <w:tcW w:w="418" w:type="dxa"/>
            <w:tcMar>
              <w:top w:w="0" w:type="dxa"/>
              <w:left w:w="75" w:type="dxa"/>
              <w:bottom w:w="0" w:type="dxa"/>
              <w:right w:w="75" w:type="dxa"/>
            </w:tcMar>
            <w:vAlign w:val="center"/>
          </w:tcPr>
          <w:p w14:paraId="795FBC3E" w14:textId="77777777" w:rsidR="00B85ED1" w:rsidRDefault="00B85ED1" w:rsidP="00775F70">
            <w:pPr>
              <w:rPr>
                <w:sz w:val="13"/>
                <w:szCs w:val="13"/>
              </w:rPr>
            </w:pPr>
            <w:r>
              <w:rPr>
                <w:rFonts w:ascii="Helvetica Neue" w:eastAsia="Helvetica Neue" w:hAnsi="Helvetica Neue" w:cs="Helvetica Neue"/>
                <w:color w:val="000000"/>
                <w:sz w:val="13"/>
                <w:szCs w:val="13"/>
              </w:rPr>
              <w:t>6</w:t>
            </w:r>
          </w:p>
        </w:tc>
        <w:tc>
          <w:tcPr>
            <w:tcW w:w="432" w:type="dxa"/>
            <w:tcMar>
              <w:top w:w="0" w:type="dxa"/>
              <w:left w:w="75" w:type="dxa"/>
              <w:bottom w:w="0" w:type="dxa"/>
              <w:right w:w="75" w:type="dxa"/>
            </w:tcMar>
            <w:vAlign w:val="center"/>
          </w:tcPr>
          <w:p w14:paraId="68C58664" w14:textId="77777777" w:rsidR="00B85ED1" w:rsidRDefault="00B85ED1" w:rsidP="00775F70">
            <w:pPr>
              <w:rPr>
                <w:sz w:val="13"/>
                <w:szCs w:val="13"/>
              </w:rPr>
            </w:pPr>
            <w:r>
              <w:rPr>
                <w:rFonts w:ascii="Helvetica Neue" w:eastAsia="Helvetica Neue" w:hAnsi="Helvetica Neue" w:cs="Helvetica Neue"/>
                <w:color w:val="000000"/>
                <w:sz w:val="13"/>
                <w:szCs w:val="13"/>
              </w:rPr>
              <w:t>1</w:t>
            </w:r>
          </w:p>
        </w:tc>
        <w:tc>
          <w:tcPr>
            <w:tcW w:w="432" w:type="dxa"/>
            <w:tcMar>
              <w:top w:w="0" w:type="dxa"/>
              <w:left w:w="75" w:type="dxa"/>
              <w:bottom w:w="0" w:type="dxa"/>
              <w:right w:w="75" w:type="dxa"/>
            </w:tcMar>
            <w:vAlign w:val="center"/>
          </w:tcPr>
          <w:p w14:paraId="7CC18B82"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374" w:type="dxa"/>
            <w:tcMar>
              <w:top w:w="0" w:type="dxa"/>
              <w:left w:w="75" w:type="dxa"/>
              <w:bottom w:w="0" w:type="dxa"/>
              <w:right w:w="75" w:type="dxa"/>
            </w:tcMar>
            <w:vAlign w:val="center"/>
          </w:tcPr>
          <w:p w14:paraId="2811EA9F" w14:textId="77777777" w:rsidR="00B85ED1" w:rsidRDefault="00B85ED1" w:rsidP="00775F70">
            <w:pPr>
              <w:rPr>
                <w:sz w:val="13"/>
                <w:szCs w:val="13"/>
              </w:rPr>
            </w:pPr>
            <w:r>
              <w:rPr>
                <w:rFonts w:ascii="Helvetica Neue" w:eastAsia="Helvetica Neue" w:hAnsi="Helvetica Neue" w:cs="Helvetica Neue"/>
                <w:color w:val="000000"/>
                <w:sz w:val="13"/>
                <w:szCs w:val="13"/>
              </w:rPr>
              <w:t>30</w:t>
            </w:r>
          </w:p>
        </w:tc>
        <w:tc>
          <w:tcPr>
            <w:tcW w:w="367" w:type="dxa"/>
            <w:tcMar>
              <w:top w:w="0" w:type="dxa"/>
              <w:left w:w="75" w:type="dxa"/>
              <w:bottom w:w="0" w:type="dxa"/>
              <w:right w:w="75" w:type="dxa"/>
            </w:tcMar>
            <w:vAlign w:val="center"/>
          </w:tcPr>
          <w:p w14:paraId="52629AEB" w14:textId="77777777" w:rsidR="00B85ED1" w:rsidRDefault="00B85ED1" w:rsidP="00775F70">
            <w:pPr>
              <w:rPr>
                <w:sz w:val="13"/>
                <w:szCs w:val="13"/>
              </w:rPr>
            </w:pPr>
            <w:r>
              <w:rPr>
                <w:rFonts w:ascii="Helvetica Neue" w:eastAsia="Helvetica Neue" w:hAnsi="Helvetica Neue" w:cs="Helvetica Neue"/>
                <w:color w:val="000000"/>
                <w:sz w:val="13"/>
                <w:szCs w:val="13"/>
              </w:rPr>
              <w:t>7</w:t>
            </w:r>
          </w:p>
        </w:tc>
        <w:tc>
          <w:tcPr>
            <w:tcW w:w="403" w:type="dxa"/>
            <w:tcMar>
              <w:top w:w="0" w:type="dxa"/>
              <w:left w:w="75" w:type="dxa"/>
              <w:bottom w:w="0" w:type="dxa"/>
              <w:right w:w="75" w:type="dxa"/>
            </w:tcMar>
            <w:vAlign w:val="center"/>
          </w:tcPr>
          <w:p w14:paraId="2BDE1C50" w14:textId="77777777" w:rsidR="00B85ED1" w:rsidRDefault="00B85ED1" w:rsidP="00775F70">
            <w:pPr>
              <w:rPr>
                <w:sz w:val="13"/>
                <w:szCs w:val="13"/>
              </w:rPr>
            </w:pPr>
            <w:r>
              <w:rPr>
                <w:rFonts w:ascii="Helvetica Neue" w:eastAsia="Helvetica Neue" w:hAnsi="Helvetica Neue" w:cs="Helvetica Neue"/>
                <w:color w:val="000000"/>
                <w:sz w:val="13"/>
                <w:szCs w:val="13"/>
              </w:rPr>
              <w:t>1</w:t>
            </w:r>
          </w:p>
        </w:tc>
        <w:tc>
          <w:tcPr>
            <w:tcW w:w="425" w:type="dxa"/>
            <w:tcMar>
              <w:top w:w="0" w:type="dxa"/>
              <w:left w:w="75" w:type="dxa"/>
              <w:bottom w:w="0" w:type="dxa"/>
              <w:right w:w="75" w:type="dxa"/>
            </w:tcMar>
            <w:vAlign w:val="center"/>
          </w:tcPr>
          <w:p w14:paraId="02F0F4F8"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10" w:type="dxa"/>
            <w:tcMar>
              <w:top w:w="0" w:type="dxa"/>
              <w:left w:w="75" w:type="dxa"/>
              <w:bottom w:w="0" w:type="dxa"/>
              <w:right w:w="75" w:type="dxa"/>
            </w:tcMar>
            <w:vAlign w:val="center"/>
          </w:tcPr>
          <w:p w14:paraId="70F281A4" w14:textId="77777777" w:rsidR="00B85ED1" w:rsidRDefault="00B85ED1" w:rsidP="00775F70">
            <w:pPr>
              <w:rPr>
                <w:sz w:val="13"/>
                <w:szCs w:val="13"/>
              </w:rPr>
            </w:pPr>
            <w:r>
              <w:rPr>
                <w:rFonts w:ascii="Helvetica Neue" w:eastAsia="Helvetica Neue" w:hAnsi="Helvetica Neue" w:cs="Helvetica Neue"/>
                <w:color w:val="000000"/>
                <w:sz w:val="13"/>
                <w:szCs w:val="13"/>
              </w:rPr>
              <w:t>3</w:t>
            </w:r>
          </w:p>
        </w:tc>
        <w:tc>
          <w:tcPr>
            <w:tcW w:w="439" w:type="dxa"/>
            <w:tcMar>
              <w:top w:w="0" w:type="dxa"/>
              <w:left w:w="75" w:type="dxa"/>
              <w:bottom w:w="0" w:type="dxa"/>
              <w:right w:w="75" w:type="dxa"/>
            </w:tcMar>
            <w:vAlign w:val="center"/>
          </w:tcPr>
          <w:p w14:paraId="22646F96"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25" w:type="dxa"/>
            <w:tcMar>
              <w:top w:w="0" w:type="dxa"/>
              <w:left w:w="75" w:type="dxa"/>
              <w:bottom w:w="0" w:type="dxa"/>
              <w:right w:w="75" w:type="dxa"/>
            </w:tcMar>
            <w:vAlign w:val="center"/>
          </w:tcPr>
          <w:p w14:paraId="02199368" w14:textId="77777777" w:rsidR="00B85ED1" w:rsidRDefault="00B85ED1" w:rsidP="00775F70">
            <w:pPr>
              <w:rPr>
                <w:sz w:val="13"/>
                <w:szCs w:val="13"/>
              </w:rPr>
            </w:pPr>
            <w:r>
              <w:rPr>
                <w:rFonts w:ascii="Helvetica Neue" w:eastAsia="Helvetica Neue" w:hAnsi="Helvetica Neue" w:cs="Helvetica Neue"/>
                <w:color w:val="000000"/>
                <w:sz w:val="13"/>
                <w:szCs w:val="13"/>
              </w:rPr>
              <w:t>2</w:t>
            </w:r>
          </w:p>
        </w:tc>
        <w:tc>
          <w:tcPr>
            <w:tcW w:w="418" w:type="dxa"/>
            <w:tcMar>
              <w:top w:w="0" w:type="dxa"/>
              <w:left w:w="75" w:type="dxa"/>
              <w:bottom w:w="0" w:type="dxa"/>
              <w:right w:w="75" w:type="dxa"/>
            </w:tcMar>
            <w:vAlign w:val="center"/>
          </w:tcPr>
          <w:p w14:paraId="2A389BF4" w14:textId="77777777" w:rsidR="00B85ED1" w:rsidRDefault="00B85ED1" w:rsidP="00775F70">
            <w:pPr>
              <w:rPr>
                <w:sz w:val="13"/>
                <w:szCs w:val="13"/>
              </w:rPr>
            </w:pPr>
            <w:r>
              <w:rPr>
                <w:rFonts w:ascii="Helvetica Neue" w:eastAsia="Helvetica Neue" w:hAnsi="Helvetica Neue" w:cs="Helvetica Neue"/>
                <w:color w:val="000000"/>
                <w:sz w:val="13"/>
                <w:szCs w:val="13"/>
              </w:rPr>
              <w:t>68</w:t>
            </w:r>
          </w:p>
        </w:tc>
        <w:tc>
          <w:tcPr>
            <w:tcW w:w="403" w:type="dxa"/>
            <w:tcMar>
              <w:top w:w="0" w:type="dxa"/>
              <w:left w:w="75" w:type="dxa"/>
              <w:bottom w:w="0" w:type="dxa"/>
              <w:right w:w="75" w:type="dxa"/>
            </w:tcMar>
            <w:vAlign w:val="center"/>
          </w:tcPr>
          <w:p w14:paraId="58C3A8B2" w14:textId="77777777" w:rsidR="00B85ED1" w:rsidRDefault="00B85ED1" w:rsidP="00775F70">
            <w:pPr>
              <w:rPr>
                <w:sz w:val="13"/>
                <w:szCs w:val="13"/>
              </w:rPr>
            </w:pPr>
            <w:r>
              <w:rPr>
                <w:rFonts w:ascii="Helvetica Neue" w:eastAsia="Helvetica Neue" w:hAnsi="Helvetica Neue" w:cs="Helvetica Neue"/>
                <w:color w:val="000000"/>
                <w:sz w:val="13"/>
                <w:szCs w:val="13"/>
              </w:rPr>
              <w:t>138</w:t>
            </w:r>
          </w:p>
        </w:tc>
        <w:tc>
          <w:tcPr>
            <w:tcW w:w="447" w:type="dxa"/>
            <w:tcMar>
              <w:top w:w="0" w:type="dxa"/>
              <w:left w:w="75" w:type="dxa"/>
              <w:bottom w:w="0" w:type="dxa"/>
              <w:right w:w="75" w:type="dxa"/>
            </w:tcMar>
            <w:vAlign w:val="center"/>
          </w:tcPr>
          <w:p w14:paraId="652BA953"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46" w:type="dxa"/>
            <w:tcMar>
              <w:top w:w="0" w:type="dxa"/>
              <w:left w:w="75" w:type="dxa"/>
              <w:bottom w:w="0" w:type="dxa"/>
              <w:right w:w="75" w:type="dxa"/>
            </w:tcMar>
            <w:vAlign w:val="center"/>
          </w:tcPr>
          <w:p w14:paraId="570BCE3C"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396" w:type="dxa"/>
            <w:tcMar>
              <w:top w:w="0" w:type="dxa"/>
              <w:left w:w="75" w:type="dxa"/>
              <w:bottom w:w="0" w:type="dxa"/>
              <w:right w:w="75" w:type="dxa"/>
            </w:tcMar>
            <w:vAlign w:val="center"/>
          </w:tcPr>
          <w:p w14:paraId="7AF3C203"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18" w:type="dxa"/>
            <w:tcMar>
              <w:top w:w="0" w:type="dxa"/>
              <w:left w:w="75" w:type="dxa"/>
              <w:bottom w:w="0" w:type="dxa"/>
              <w:right w:w="75" w:type="dxa"/>
            </w:tcMar>
            <w:vAlign w:val="center"/>
          </w:tcPr>
          <w:p w14:paraId="7466F4B5"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32" w:type="dxa"/>
            <w:tcMar>
              <w:top w:w="0" w:type="dxa"/>
              <w:left w:w="75" w:type="dxa"/>
              <w:bottom w:w="0" w:type="dxa"/>
              <w:right w:w="75" w:type="dxa"/>
            </w:tcMar>
            <w:vAlign w:val="center"/>
          </w:tcPr>
          <w:p w14:paraId="2CC6BB44"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32" w:type="dxa"/>
            <w:tcMar>
              <w:top w:w="0" w:type="dxa"/>
              <w:left w:w="75" w:type="dxa"/>
              <w:bottom w:w="0" w:type="dxa"/>
              <w:right w:w="75" w:type="dxa"/>
            </w:tcMar>
            <w:vAlign w:val="center"/>
          </w:tcPr>
          <w:p w14:paraId="5F0AEEC0"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338" w:type="dxa"/>
            <w:tcMar>
              <w:top w:w="0" w:type="dxa"/>
              <w:left w:w="75" w:type="dxa"/>
              <w:bottom w:w="0" w:type="dxa"/>
              <w:right w:w="75" w:type="dxa"/>
            </w:tcMar>
            <w:vAlign w:val="center"/>
          </w:tcPr>
          <w:p w14:paraId="41762DCB"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39" w:type="dxa"/>
            <w:tcMar>
              <w:top w:w="0" w:type="dxa"/>
              <w:left w:w="75" w:type="dxa"/>
              <w:bottom w:w="0" w:type="dxa"/>
              <w:right w:w="75" w:type="dxa"/>
            </w:tcMar>
            <w:vAlign w:val="center"/>
          </w:tcPr>
          <w:p w14:paraId="6DC789C1" w14:textId="77777777" w:rsidR="00B85ED1" w:rsidRDefault="00B85ED1" w:rsidP="00775F70">
            <w:pPr>
              <w:rPr>
                <w:sz w:val="13"/>
                <w:szCs w:val="13"/>
              </w:rPr>
            </w:pPr>
            <w:r>
              <w:rPr>
                <w:rFonts w:ascii="Helvetica Neue" w:eastAsia="Helvetica Neue" w:hAnsi="Helvetica Neue" w:cs="Helvetica Neue"/>
                <w:color w:val="000000"/>
                <w:sz w:val="13"/>
                <w:szCs w:val="13"/>
              </w:rPr>
              <w:t>1</w:t>
            </w:r>
          </w:p>
        </w:tc>
      </w:tr>
      <w:tr w:rsidR="00B85ED1" w14:paraId="1466D2F5" w14:textId="77777777" w:rsidTr="00775F70">
        <w:trPr>
          <w:trHeight w:val="244"/>
          <w:jc w:val="center"/>
        </w:trPr>
        <w:tc>
          <w:tcPr>
            <w:tcW w:w="735" w:type="dxa"/>
            <w:tcBorders>
              <w:right w:val="single" w:sz="4" w:space="0" w:color="000000"/>
            </w:tcBorders>
            <w:tcMar>
              <w:top w:w="0" w:type="dxa"/>
              <w:left w:w="75" w:type="dxa"/>
              <w:bottom w:w="0" w:type="dxa"/>
              <w:right w:w="75" w:type="dxa"/>
            </w:tcMar>
            <w:vAlign w:val="center"/>
          </w:tcPr>
          <w:p w14:paraId="6717D10A" w14:textId="77777777" w:rsidR="00B85ED1" w:rsidRDefault="00B85ED1" w:rsidP="00775F70">
            <w:pPr>
              <w:rPr>
                <w:sz w:val="13"/>
                <w:szCs w:val="13"/>
              </w:rPr>
            </w:pPr>
            <w:r>
              <w:rPr>
                <w:rFonts w:ascii="Helvetica Neue" w:eastAsia="Helvetica Neue" w:hAnsi="Helvetica Neue" w:cs="Helvetica Neue"/>
                <w:b/>
                <w:color w:val="000000"/>
                <w:sz w:val="13"/>
                <w:szCs w:val="13"/>
              </w:rPr>
              <w:t>4.1.2</w:t>
            </w:r>
          </w:p>
        </w:tc>
        <w:tc>
          <w:tcPr>
            <w:tcW w:w="418" w:type="dxa"/>
            <w:tcBorders>
              <w:left w:val="single" w:sz="4" w:space="0" w:color="000000"/>
            </w:tcBorders>
            <w:tcMar>
              <w:top w:w="0" w:type="dxa"/>
              <w:left w:w="75" w:type="dxa"/>
              <w:bottom w:w="0" w:type="dxa"/>
              <w:right w:w="75" w:type="dxa"/>
            </w:tcMar>
            <w:vAlign w:val="center"/>
          </w:tcPr>
          <w:p w14:paraId="17BB6C2A"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25" w:type="dxa"/>
            <w:tcMar>
              <w:top w:w="0" w:type="dxa"/>
              <w:left w:w="75" w:type="dxa"/>
              <w:bottom w:w="0" w:type="dxa"/>
              <w:right w:w="75" w:type="dxa"/>
            </w:tcMar>
            <w:vAlign w:val="center"/>
          </w:tcPr>
          <w:p w14:paraId="0C314095"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18" w:type="dxa"/>
            <w:tcMar>
              <w:top w:w="0" w:type="dxa"/>
              <w:left w:w="75" w:type="dxa"/>
              <w:bottom w:w="0" w:type="dxa"/>
              <w:right w:w="75" w:type="dxa"/>
            </w:tcMar>
            <w:vAlign w:val="center"/>
          </w:tcPr>
          <w:p w14:paraId="588745E1" w14:textId="77777777" w:rsidR="00B85ED1" w:rsidRDefault="00B85ED1" w:rsidP="00775F70">
            <w:pPr>
              <w:rPr>
                <w:sz w:val="13"/>
                <w:szCs w:val="13"/>
              </w:rPr>
            </w:pPr>
            <w:r>
              <w:rPr>
                <w:rFonts w:ascii="Helvetica Neue" w:eastAsia="Helvetica Neue" w:hAnsi="Helvetica Neue" w:cs="Helvetica Neue"/>
                <w:color w:val="000000"/>
                <w:sz w:val="13"/>
                <w:szCs w:val="13"/>
              </w:rPr>
              <w:t>13</w:t>
            </w:r>
          </w:p>
        </w:tc>
        <w:tc>
          <w:tcPr>
            <w:tcW w:w="418" w:type="dxa"/>
            <w:tcMar>
              <w:top w:w="0" w:type="dxa"/>
              <w:left w:w="75" w:type="dxa"/>
              <w:bottom w:w="0" w:type="dxa"/>
              <w:right w:w="75" w:type="dxa"/>
            </w:tcMar>
            <w:vAlign w:val="center"/>
          </w:tcPr>
          <w:p w14:paraId="5890B9F4"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32" w:type="dxa"/>
            <w:tcMar>
              <w:top w:w="0" w:type="dxa"/>
              <w:left w:w="75" w:type="dxa"/>
              <w:bottom w:w="0" w:type="dxa"/>
              <w:right w:w="75" w:type="dxa"/>
            </w:tcMar>
            <w:vAlign w:val="center"/>
          </w:tcPr>
          <w:p w14:paraId="433AB117"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32" w:type="dxa"/>
            <w:tcMar>
              <w:top w:w="0" w:type="dxa"/>
              <w:left w:w="75" w:type="dxa"/>
              <w:bottom w:w="0" w:type="dxa"/>
              <w:right w:w="75" w:type="dxa"/>
            </w:tcMar>
            <w:vAlign w:val="center"/>
          </w:tcPr>
          <w:p w14:paraId="3DA884F7" w14:textId="77777777" w:rsidR="00B85ED1" w:rsidRDefault="00B85ED1" w:rsidP="00775F70">
            <w:pPr>
              <w:rPr>
                <w:sz w:val="13"/>
                <w:szCs w:val="13"/>
              </w:rPr>
            </w:pPr>
            <w:r>
              <w:rPr>
                <w:rFonts w:ascii="Helvetica Neue" w:eastAsia="Helvetica Neue" w:hAnsi="Helvetica Neue" w:cs="Helvetica Neue"/>
                <w:color w:val="000000"/>
                <w:sz w:val="13"/>
                <w:szCs w:val="13"/>
              </w:rPr>
              <w:t>15</w:t>
            </w:r>
          </w:p>
        </w:tc>
        <w:tc>
          <w:tcPr>
            <w:tcW w:w="374" w:type="dxa"/>
            <w:tcMar>
              <w:top w:w="0" w:type="dxa"/>
              <w:left w:w="75" w:type="dxa"/>
              <w:bottom w:w="0" w:type="dxa"/>
              <w:right w:w="75" w:type="dxa"/>
            </w:tcMar>
            <w:vAlign w:val="center"/>
          </w:tcPr>
          <w:p w14:paraId="0501C7C2" w14:textId="77777777" w:rsidR="00B85ED1" w:rsidRDefault="00B85ED1" w:rsidP="00775F70">
            <w:pPr>
              <w:rPr>
                <w:sz w:val="13"/>
                <w:szCs w:val="13"/>
              </w:rPr>
            </w:pPr>
            <w:r>
              <w:rPr>
                <w:rFonts w:ascii="Helvetica Neue" w:eastAsia="Helvetica Neue" w:hAnsi="Helvetica Neue" w:cs="Helvetica Neue"/>
                <w:color w:val="000000"/>
                <w:sz w:val="13"/>
                <w:szCs w:val="13"/>
              </w:rPr>
              <w:t>3</w:t>
            </w:r>
          </w:p>
        </w:tc>
        <w:tc>
          <w:tcPr>
            <w:tcW w:w="367" w:type="dxa"/>
            <w:tcMar>
              <w:top w:w="0" w:type="dxa"/>
              <w:left w:w="75" w:type="dxa"/>
              <w:bottom w:w="0" w:type="dxa"/>
              <w:right w:w="75" w:type="dxa"/>
            </w:tcMar>
            <w:vAlign w:val="center"/>
          </w:tcPr>
          <w:p w14:paraId="305910A7" w14:textId="77777777" w:rsidR="00B85ED1" w:rsidRDefault="00B85ED1" w:rsidP="00775F70">
            <w:pPr>
              <w:rPr>
                <w:sz w:val="13"/>
                <w:szCs w:val="13"/>
              </w:rPr>
            </w:pPr>
            <w:r>
              <w:rPr>
                <w:rFonts w:ascii="Helvetica Neue" w:eastAsia="Helvetica Neue" w:hAnsi="Helvetica Neue" w:cs="Helvetica Neue"/>
                <w:color w:val="000000"/>
                <w:sz w:val="13"/>
                <w:szCs w:val="13"/>
              </w:rPr>
              <w:t>26</w:t>
            </w:r>
          </w:p>
        </w:tc>
        <w:tc>
          <w:tcPr>
            <w:tcW w:w="403" w:type="dxa"/>
            <w:tcMar>
              <w:top w:w="0" w:type="dxa"/>
              <w:left w:w="75" w:type="dxa"/>
              <w:bottom w:w="0" w:type="dxa"/>
              <w:right w:w="75" w:type="dxa"/>
            </w:tcMar>
            <w:vAlign w:val="center"/>
          </w:tcPr>
          <w:p w14:paraId="63E0B2D4"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25" w:type="dxa"/>
            <w:tcMar>
              <w:top w:w="0" w:type="dxa"/>
              <w:left w:w="75" w:type="dxa"/>
              <w:bottom w:w="0" w:type="dxa"/>
              <w:right w:w="75" w:type="dxa"/>
            </w:tcMar>
            <w:vAlign w:val="center"/>
          </w:tcPr>
          <w:p w14:paraId="3E3958E4" w14:textId="77777777" w:rsidR="00B85ED1" w:rsidRDefault="00B85ED1" w:rsidP="00775F70">
            <w:pPr>
              <w:rPr>
                <w:sz w:val="13"/>
                <w:szCs w:val="13"/>
              </w:rPr>
            </w:pPr>
            <w:r>
              <w:rPr>
                <w:rFonts w:ascii="Helvetica Neue" w:eastAsia="Helvetica Neue" w:hAnsi="Helvetica Neue" w:cs="Helvetica Neue"/>
                <w:color w:val="000000"/>
                <w:sz w:val="13"/>
                <w:szCs w:val="13"/>
              </w:rPr>
              <w:t>1</w:t>
            </w:r>
          </w:p>
        </w:tc>
        <w:tc>
          <w:tcPr>
            <w:tcW w:w="410" w:type="dxa"/>
            <w:tcMar>
              <w:top w:w="0" w:type="dxa"/>
              <w:left w:w="75" w:type="dxa"/>
              <w:bottom w:w="0" w:type="dxa"/>
              <w:right w:w="75" w:type="dxa"/>
            </w:tcMar>
            <w:vAlign w:val="center"/>
          </w:tcPr>
          <w:p w14:paraId="3913EF8E"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39" w:type="dxa"/>
            <w:tcMar>
              <w:top w:w="0" w:type="dxa"/>
              <w:left w:w="75" w:type="dxa"/>
              <w:bottom w:w="0" w:type="dxa"/>
              <w:right w:w="75" w:type="dxa"/>
            </w:tcMar>
            <w:vAlign w:val="center"/>
          </w:tcPr>
          <w:p w14:paraId="4CD9F46D"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25" w:type="dxa"/>
            <w:tcMar>
              <w:top w:w="0" w:type="dxa"/>
              <w:left w:w="75" w:type="dxa"/>
              <w:bottom w:w="0" w:type="dxa"/>
              <w:right w:w="75" w:type="dxa"/>
            </w:tcMar>
            <w:vAlign w:val="center"/>
          </w:tcPr>
          <w:p w14:paraId="6082CB45"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18" w:type="dxa"/>
            <w:tcMar>
              <w:top w:w="0" w:type="dxa"/>
              <w:left w:w="75" w:type="dxa"/>
              <w:bottom w:w="0" w:type="dxa"/>
              <w:right w:w="75" w:type="dxa"/>
            </w:tcMar>
            <w:vAlign w:val="center"/>
          </w:tcPr>
          <w:p w14:paraId="14BCEF75" w14:textId="77777777" w:rsidR="00B85ED1" w:rsidRDefault="00B85ED1" w:rsidP="00775F70">
            <w:pPr>
              <w:rPr>
                <w:sz w:val="13"/>
                <w:szCs w:val="13"/>
              </w:rPr>
            </w:pPr>
            <w:r>
              <w:rPr>
                <w:rFonts w:ascii="Helvetica Neue" w:eastAsia="Helvetica Neue" w:hAnsi="Helvetica Neue" w:cs="Helvetica Neue"/>
                <w:color w:val="000000"/>
                <w:sz w:val="13"/>
                <w:szCs w:val="13"/>
              </w:rPr>
              <w:t>31</w:t>
            </w:r>
          </w:p>
        </w:tc>
        <w:tc>
          <w:tcPr>
            <w:tcW w:w="403" w:type="dxa"/>
            <w:tcMar>
              <w:top w:w="0" w:type="dxa"/>
              <w:left w:w="75" w:type="dxa"/>
              <w:bottom w:w="0" w:type="dxa"/>
              <w:right w:w="75" w:type="dxa"/>
            </w:tcMar>
            <w:vAlign w:val="center"/>
          </w:tcPr>
          <w:p w14:paraId="2F3B29BB" w14:textId="77777777" w:rsidR="00B85ED1" w:rsidRDefault="00B85ED1" w:rsidP="00775F70">
            <w:pPr>
              <w:rPr>
                <w:sz w:val="13"/>
                <w:szCs w:val="13"/>
              </w:rPr>
            </w:pPr>
            <w:r>
              <w:rPr>
                <w:rFonts w:ascii="Helvetica Neue" w:eastAsia="Helvetica Neue" w:hAnsi="Helvetica Neue" w:cs="Helvetica Neue"/>
                <w:color w:val="000000"/>
                <w:sz w:val="13"/>
                <w:szCs w:val="13"/>
              </w:rPr>
              <w:t>43</w:t>
            </w:r>
          </w:p>
        </w:tc>
        <w:tc>
          <w:tcPr>
            <w:tcW w:w="447" w:type="dxa"/>
            <w:tcMar>
              <w:top w:w="0" w:type="dxa"/>
              <w:left w:w="75" w:type="dxa"/>
              <w:bottom w:w="0" w:type="dxa"/>
              <w:right w:w="75" w:type="dxa"/>
            </w:tcMar>
            <w:vAlign w:val="center"/>
          </w:tcPr>
          <w:p w14:paraId="0BBCB6B1"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46" w:type="dxa"/>
            <w:tcMar>
              <w:top w:w="0" w:type="dxa"/>
              <w:left w:w="75" w:type="dxa"/>
              <w:bottom w:w="0" w:type="dxa"/>
              <w:right w:w="75" w:type="dxa"/>
            </w:tcMar>
            <w:vAlign w:val="center"/>
          </w:tcPr>
          <w:p w14:paraId="61B949EA"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396" w:type="dxa"/>
            <w:tcMar>
              <w:top w:w="0" w:type="dxa"/>
              <w:left w:w="75" w:type="dxa"/>
              <w:bottom w:w="0" w:type="dxa"/>
              <w:right w:w="75" w:type="dxa"/>
            </w:tcMar>
            <w:vAlign w:val="center"/>
          </w:tcPr>
          <w:p w14:paraId="1C5576E5"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18" w:type="dxa"/>
            <w:tcMar>
              <w:top w:w="0" w:type="dxa"/>
              <w:left w:w="75" w:type="dxa"/>
              <w:bottom w:w="0" w:type="dxa"/>
              <w:right w:w="75" w:type="dxa"/>
            </w:tcMar>
            <w:vAlign w:val="center"/>
          </w:tcPr>
          <w:p w14:paraId="15BEDD5A"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32" w:type="dxa"/>
            <w:tcMar>
              <w:top w:w="0" w:type="dxa"/>
              <w:left w:w="75" w:type="dxa"/>
              <w:bottom w:w="0" w:type="dxa"/>
              <w:right w:w="75" w:type="dxa"/>
            </w:tcMar>
            <w:vAlign w:val="center"/>
          </w:tcPr>
          <w:p w14:paraId="563E74F9"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32" w:type="dxa"/>
            <w:tcMar>
              <w:top w:w="0" w:type="dxa"/>
              <w:left w:w="75" w:type="dxa"/>
              <w:bottom w:w="0" w:type="dxa"/>
              <w:right w:w="75" w:type="dxa"/>
            </w:tcMar>
            <w:vAlign w:val="center"/>
          </w:tcPr>
          <w:p w14:paraId="351A65E6"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338" w:type="dxa"/>
            <w:tcMar>
              <w:top w:w="0" w:type="dxa"/>
              <w:left w:w="75" w:type="dxa"/>
              <w:bottom w:w="0" w:type="dxa"/>
              <w:right w:w="75" w:type="dxa"/>
            </w:tcMar>
            <w:vAlign w:val="center"/>
          </w:tcPr>
          <w:p w14:paraId="50C4028B"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39" w:type="dxa"/>
            <w:tcMar>
              <w:top w:w="0" w:type="dxa"/>
              <w:left w:w="75" w:type="dxa"/>
              <w:bottom w:w="0" w:type="dxa"/>
              <w:right w:w="75" w:type="dxa"/>
            </w:tcMar>
            <w:vAlign w:val="center"/>
          </w:tcPr>
          <w:p w14:paraId="0AA26E1C" w14:textId="77777777" w:rsidR="00B85ED1" w:rsidRDefault="00B85ED1" w:rsidP="00775F70">
            <w:pPr>
              <w:rPr>
                <w:sz w:val="13"/>
                <w:szCs w:val="13"/>
              </w:rPr>
            </w:pPr>
            <w:r>
              <w:rPr>
                <w:rFonts w:ascii="Helvetica Neue" w:eastAsia="Helvetica Neue" w:hAnsi="Helvetica Neue" w:cs="Helvetica Neue"/>
                <w:color w:val="000000"/>
                <w:sz w:val="13"/>
                <w:szCs w:val="13"/>
              </w:rPr>
              <w:t>10</w:t>
            </w:r>
          </w:p>
        </w:tc>
      </w:tr>
      <w:tr w:rsidR="00B85ED1" w14:paraId="7EB45379" w14:textId="77777777" w:rsidTr="00775F70">
        <w:trPr>
          <w:trHeight w:val="224"/>
          <w:jc w:val="center"/>
        </w:trPr>
        <w:tc>
          <w:tcPr>
            <w:tcW w:w="735" w:type="dxa"/>
            <w:tcBorders>
              <w:right w:val="single" w:sz="4" w:space="0" w:color="000000"/>
            </w:tcBorders>
            <w:tcMar>
              <w:top w:w="0" w:type="dxa"/>
              <w:left w:w="75" w:type="dxa"/>
              <w:bottom w:w="0" w:type="dxa"/>
              <w:right w:w="75" w:type="dxa"/>
            </w:tcMar>
            <w:vAlign w:val="center"/>
          </w:tcPr>
          <w:p w14:paraId="47B7CFFA" w14:textId="77777777" w:rsidR="00B85ED1" w:rsidRDefault="00B85ED1" w:rsidP="00775F70">
            <w:pPr>
              <w:rPr>
                <w:sz w:val="13"/>
                <w:szCs w:val="13"/>
              </w:rPr>
            </w:pPr>
            <w:r>
              <w:rPr>
                <w:rFonts w:ascii="Helvetica Neue" w:eastAsia="Helvetica Neue" w:hAnsi="Helvetica Neue" w:cs="Helvetica Neue"/>
                <w:b/>
                <w:color w:val="000000"/>
                <w:sz w:val="13"/>
                <w:szCs w:val="13"/>
              </w:rPr>
              <w:t>4.1.2.1</w:t>
            </w:r>
          </w:p>
        </w:tc>
        <w:tc>
          <w:tcPr>
            <w:tcW w:w="418" w:type="dxa"/>
            <w:tcBorders>
              <w:left w:val="single" w:sz="4" w:space="0" w:color="000000"/>
            </w:tcBorders>
            <w:tcMar>
              <w:top w:w="0" w:type="dxa"/>
              <w:left w:w="75" w:type="dxa"/>
              <w:bottom w:w="0" w:type="dxa"/>
              <w:right w:w="75" w:type="dxa"/>
            </w:tcMar>
            <w:vAlign w:val="center"/>
          </w:tcPr>
          <w:p w14:paraId="71B294E4" w14:textId="77777777" w:rsidR="00B85ED1" w:rsidRDefault="00B85ED1" w:rsidP="00775F70">
            <w:pPr>
              <w:rPr>
                <w:sz w:val="13"/>
                <w:szCs w:val="13"/>
              </w:rPr>
            </w:pPr>
            <w:r>
              <w:rPr>
                <w:rFonts w:ascii="Helvetica Neue" w:eastAsia="Helvetica Neue" w:hAnsi="Helvetica Neue" w:cs="Helvetica Neue"/>
                <w:color w:val="000000"/>
                <w:sz w:val="13"/>
                <w:szCs w:val="13"/>
              </w:rPr>
              <w:t>1</w:t>
            </w:r>
          </w:p>
        </w:tc>
        <w:tc>
          <w:tcPr>
            <w:tcW w:w="425" w:type="dxa"/>
            <w:tcMar>
              <w:top w:w="0" w:type="dxa"/>
              <w:left w:w="75" w:type="dxa"/>
              <w:bottom w:w="0" w:type="dxa"/>
              <w:right w:w="75" w:type="dxa"/>
            </w:tcMar>
            <w:vAlign w:val="center"/>
          </w:tcPr>
          <w:p w14:paraId="6B06DE52" w14:textId="77777777" w:rsidR="00B85ED1" w:rsidRDefault="00B85ED1" w:rsidP="00775F70">
            <w:pPr>
              <w:rPr>
                <w:sz w:val="13"/>
                <w:szCs w:val="13"/>
              </w:rPr>
            </w:pPr>
            <w:r>
              <w:rPr>
                <w:rFonts w:ascii="Helvetica Neue" w:eastAsia="Helvetica Neue" w:hAnsi="Helvetica Neue" w:cs="Helvetica Neue"/>
                <w:color w:val="000000"/>
                <w:sz w:val="13"/>
                <w:szCs w:val="13"/>
              </w:rPr>
              <w:t>8</w:t>
            </w:r>
          </w:p>
        </w:tc>
        <w:tc>
          <w:tcPr>
            <w:tcW w:w="418" w:type="dxa"/>
            <w:tcMar>
              <w:top w:w="0" w:type="dxa"/>
              <w:left w:w="75" w:type="dxa"/>
              <w:bottom w:w="0" w:type="dxa"/>
              <w:right w:w="75" w:type="dxa"/>
            </w:tcMar>
            <w:vAlign w:val="center"/>
          </w:tcPr>
          <w:p w14:paraId="018BD46C" w14:textId="77777777" w:rsidR="00B85ED1" w:rsidRDefault="00B85ED1" w:rsidP="00775F70">
            <w:pPr>
              <w:rPr>
                <w:sz w:val="13"/>
                <w:szCs w:val="13"/>
              </w:rPr>
            </w:pPr>
            <w:r>
              <w:rPr>
                <w:rFonts w:ascii="Helvetica Neue" w:eastAsia="Helvetica Neue" w:hAnsi="Helvetica Neue" w:cs="Helvetica Neue"/>
                <w:color w:val="000000"/>
                <w:sz w:val="13"/>
                <w:szCs w:val="13"/>
              </w:rPr>
              <w:t>87</w:t>
            </w:r>
          </w:p>
        </w:tc>
        <w:tc>
          <w:tcPr>
            <w:tcW w:w="418" w:type="dxa"/>
            <w:tcMar>
              <w:top w:w="0" w:type="dxa"/>
              <w:left w:w="75" w:type="dxa"/>
              <w:bottom w:w="0" w:type="dxa"/>
              <w:right w:w="75" w:type="dxa"/>
            </w:tcMar>
            <w:vAlign w:val="center"/>
          </w:tcPr>
          <w:p w14:paraId="6C60E49C" w14:textId="77777777" w:rsidR="00B85ED1" w:rsidRDefault="00B85ED1" w:rsidP="00775F70">
            <w:pPr>
              <w:rPr>
                <w:sz w:val="13"/>
                <w:szCs w:val="13"/>
              </w:rPr>
            </w:pPr>
            <w:r>
              <w:rPr>
                <w:rFonts w:ascii="Helvetica Neue" w:eastAsia="Helvetica Neue" w:hAnsi="Helvetica Neue" w:cs="Helvetica Neue"/>
                <w:color w:val="000000"/>
                <w:sz w:val="13"/>
                <w:szCs w:val="13"/>
              </w:rPr>
              <w:t>10</w:t>
            </w:r>
          </w:p>
        </w:tc>
        <w:tc>
          <w:tcPr>
            <w:tcW w:w="432" w:type="dxa"/>
            <w:tcMar>
              <w:top w:w="0" w:type="dxa"/>
              <w:left w:w="75" w:type="dxa"/>
              <w:bottom w:w="0" w:type="dxa"/>
              <w:right w:w="75" w:type="dxa"/>
            </w:tcMar>
            <w:vAlign w:val="center"/>
          </w:tcPr>
          <w:p w14:paraId="5C2F2969"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32" w:type="dxa"/>
            <w:tcMar>
              <w:top w:w="0" w:type="dxa"/>
              <w:left w:w="75" w:type="dxa"/>
              <w:bottom w:w="0" w:type="dxa"/>
              <w:right w:w="75" w:type="dxa"/>
            </w:tcMar>
            <w:vAlign w:val="center"/>
          </w:tcPr>
          <w:p w14:paraId="18548660" w14:textId="77777777" w:rsidR="00B85ED1" w:rsidRDefault="00B85ED1" w:rsidP="00775F70">
            <w:pPr>
              <w:rPr>
                <w:sz w:val="13"/>
                <w:szCs w:val="13"/>
              </w:rPr>
            </w:pPr>
            <w:r>
              <w:rPr>
                <w:rFonts w:ascii="Helvetica Neue" w:eastAsia="Helvetica Neue" w:hAnsi="Helvetica Neue" w:cs="Helvetica Neue"/>
                <w:color w:val="000000"/>
                <w:sz w:val="13"/>
                <w:szCs w:val="13"/>
              </w:rPr>
              <w:t>111</w:t>
            </w:r>
          </w:p>
        </w:tc>
        <w:tc>
          <w:tcPr>
            <w:tcW w:w="374" w:type="dxa"/>
            <w:tcMar>
              <w:top w:w="0" w:type="dxa"/>
              <w:left w:w="75" w:type="dxa"/>
              <w:bottom w:w="0" w:type="dxa"/>
              <w:right w:w="75" w:type="dxa"/>
            </w:tcMar>
            <w:vAlign w:val="center"/>
          </w:tcPr>
          <w:p w14:paraId="7DB3D38F" w14:textId="77777777" w:rsidR="00B85ED1" w:rsidRDefault="00B85ED1" w:rsidP="00775F70">
            <w:pPr>
              <w:rPr>
                <w:sz w:val="13"/>
                <w:szCs w:val="13"/>
              </w:rPr>
            </w:pPr>
            <w:r>
              <w:rPr>
                <w:rFonts w:ascii="Helvetica Neue" w:eastAsia="Helvetica Neue" w:hAnsi="Helvetica Neue" w:cs="Helvetica Neue"/>
                <w:color w:val="000000"/>
                <w:sz w:val="13"/>
                <w:szCs w:val="13"/>
              </w:rPr>
              <w:t>56</w:t>
            </w:r>
          </w:p>
        </w:tc>
        <w:tc>
          <w:tcPr>
            <w:tcW w:w="367" w:type="dxa"/>
            <w:tcMar>
              <w:top w:w="0" w:type="dxa"/>
              <w:left w:w="75" w:type="dxa"/>
              <w:bottom w:w="0" w:type="dxa"/>
              <w:right w:w="75" w:type="dxa"/>
            </w:tcMar>
            <w:vAlign w:val="center"/>
          </w:tcPr>
          <w:p w14:paraId="76C8081C" w14:textId="77777777" w:rsidR="00B85ED1" w:rsidRDefault="00B85ED1" w:rsidP="00775F70">
            <w:pPr>
              <w:rPr>
                <w:sz w:val="13"/>
                <w:szCs w:val="13"/>
              </w:rPr>
            </w:pPr>
            <w:r>
              <w:rPr>
                <w:rFonts w:ascii="Helvetica Neue" w:eastAsia="Helvetica Neue" w:hAnsi="Helvetica Neue" w:cs="Helvetica Neue"/>
                <w:color w:val="000000"/>
                <w:sz w:val="13"/>
                <w:szCs w:val="13"/>
              </w:rPr>
              <w:t>183</w:t>
            </w:r>
          </w:p>
        </w:tc>
        <w:tc>
          <w:tcPr>
            <w:tcW w:w="403" w:type="dxa"/>
            <w:tcMar>
              <w:top w:w="0" w:type="dxa"/>
              <w:left w:w="75" w:type="dxa"/>
              <w:bottom w:w="0" w:type="dxa"/>
              <w:right w:w="75" w:type="dxa"/>
            </w:tcMar>
            <w:vAlign w:val="center"/>
          </w:tcPr>
          <w:p w14:paraId="72EC216A"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25" w:type="dxa"/>
            <w:tcMar>
              <w:top w:w="0" w:type="dxa"/>
              <w:left w:w="75" w:type="dxa"/>
              <w:bottom w:w="0" w:type="dxa"/>
              <w:right w:w="75" w:type="dxa"/>
            </w:tcMar>
            <w:vAlign w:val="center"/>
          </w:tcPr>
          <w:p w14:paraId="67CADA77"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10" w:type="dxa"/>
            <w:tcMar>
              <w:top w:w="0" w:type="dxa"/>
              <w:left w:w="75" w:type="dxa"/>
              <w:bottom w:w="0" w:type="dxa"/>
              <w:right w:w="75" w:type="dxa"/>
            </w:tcMar>
            <w:vAlign w:val="center"/>
          </w:tcPr>
          <w:p w14:paraId="6C2BE3EA" w14:textId="77777777" w:rsidR="00B85ED1" w:rsidRDefault="00B85ED1" w:rsidP="00775F70">
            <w:pPr>
              <w:rPr>
                <w:sz w:val="13"/>
                <w:szCs w:val="13"/>
              </w:rPr>
            </w:pPr>
            <w:r>
              <w:rPr>
                <w:rFonts w:ascii="Helvetica Neue" w:eastAsia="Helvetica Neue" w:hAnsi="Helvetica Neue" w:cs="Helvetica Neue"/>
                <w:color w:val="000000"/>
                <w:sz w:val="13"/>
                <w:szCs w:val="13"/>
              </w:rPr>
              <w:t>3</w:t>
            </w:r>
          </w:p>
        </w:tc>
        <w:tc>
          <w:tcPr>
            <w:tcW w:w="439" w:type="dxa"/>
            <w:tcMar>
              <w:top w:w="0" w:type="dxa"/>
              <w:left w:w="75" w:type="dxa"/>
              <w:bottom w:w="0" w:type="dxa"/>
              <w:right w:w="75" w:type="dxa"/>
            </w:tcMar>
            <w:vAlign w:val="center"/>
          </w:tcPr>
          <w:p w14:paraId="6AD37C4B" w14:textId="77777777" w:rsidR="00B85ED1" w:rsidRDefault="00B85ED1" w:rsidP="00775F70">
            <w:pPr>
              <w:rPr>
                <w:sz w:val="13"/>
                <w:szCs w:val="13"/>
              </w:rPr>
            </w:pPr>
            <w:r>
              <w:rPr>
                <w:rFonts w:ascii="Helvetica Neue" w:eastAsia="Helvetica Neue" w:hAnsi="Helvetica Neue" w:cs="Helvetica Neue"/>
                <w:color w:val="000000"/>
                <w:sz w:val="13"/>
                <w:szCs w:val="13"/>
              </w:rPr>
              <w:t>2</w:t>
            </w:r>
          </w:p>
        </w:tc>
        <w:tc>
          <w:tcPr>
            <w:tcW w:w="425" w:type="dxa"/>
            <w:tcMar>
              <w:top w:w="0" w:type="dxa"/>
              <w:left w:w="75" w:type="dxa"/>
              <w:bottom w:w="0" w:type="dxa"/>
              <w:right w:w="75" w:type="dxa"/>
            </w:tcMar>
            <w:vAlign w:val="center"/>
          </w:tcPr>
          <w:p w14:paraId="4E5445DA" w14:textId="77777777" w:rsidR="00B85ED1" w:rsidRDefault="00B85ED1" w:rsidP="00775F70">
            <w:pPr>
              <w:rPr>
                <w:sz w:val="13"/>
                <w:szCs w:val="13"/>
              </w:rPr>
            </w:pPr>
            <w:r>
              <w:rPr>
                <w:rFonts w:ascii="Helvetica Neue" w:eastAsia="Helvetica Neue" w:hAnsi="Helvetica Neue" w:cs="Helvetica Neue"/>
                <w:color w:val="000000"/>
                <w:sz w:val="13"/>
                <w:szCs w:val="13"/>
              </w:rPr>
              <w:t>4</w:t>
            </w:r>
          </w:p>
        </w:tc>
        <w:tc>
          <w:tcPr>
            <w:tcW w:w="418" w:type="dxa"/>
            <w:tcMar>
              <w:top w:w="0" w:type="dxa"/>
              <w:left w:w="75" w:type="dxa"/>
              <w:bottom w:w="0" w:type="dxa"/>
              <w:right w:w="75" w:type="dxa"/>
            </w:tcMar>
            <w:vAlign w:val="center"/>
          </w:tcPr>
          <w:p w14:paraId="120898BC" w14:textId="77777777" w:rsidR="00B85ED1" w:rsidRDefault="00B85ED1" w:rsidP="00775F70">
            <w:pPr>
              <w:rPr>
                <w:sz w:val="13"/>
                <w:szCs w:val="13"/>
              </w:rPr>
            </w:pPr>
            <w:r>
              <w:rPr>
                <w:rFonts w:ascii="Helvetica Neue" w:eastAsia="Helvetica Neue" w:hAnsi="Helvetica Neue" w:cs="Helvetica Neue"/>
                <w:color w:val="000000"/>
                <w:sz w:val="13"/>
                <w:szCs w:val="13"/>
              </w:rPr>
              <w:t>653</w:t>
            </w:r>
          </w:p>
        </w:tc>
        <w:tc>
          <w:tcPr>
            <w:tcW w:w="403" w:type="dxa"/>
            <w:tcMar>
              <w:top w:w="0" w:type="dxa"/>
              <w:left w:w="75" w:type="dxa"/>
              <w:bottom w:w="0" w:type="dxa"/>
              <w:right w:w="75" w:type="dxa"/>
            </w:tcMar>
            <w:vAlign w:val="center"/>
          </w:tcPr>
          <w:p w14:paraId="6ED82448" w14:textId="77777777" w:rsidR="00B85ED1" w:rsidRDefault="00B85ED1" w:rsidP="00775F70">
            <w:pPr>
              <w:rPr>
                <w:sz w:val="13"/>
                <w:szCs w:val="13"/>
              </w:rPr>
            </w:pPr>
            <w:r>
              <w:rPr>
                <w:rFonts w:ascii="Helvetica Neue" w:eastAsia="Helvetica Neue" w:hAnsi="Helvetica Neue" w:cs="Helvetica Neue"/>
                <w:color w:val="000000"/>
                <w:sz w:val="13"/>
                <w:szCs w:val="13"/>
              </w:rPr>
              <w:t>54</w:t>
            </w:r>
          </w:p>
        </w:tc>
        <w:tc>
          <w:tcPr>
            <w:tcW w:w="447" w:type="dxa"/>
            <w:tcMar>
              <w:top w:w="0" w:type="dxa"/>
              <w:left w:w="75" w:type="dxa"/>
              <w:bottom w:w="0" w:type="dxa"/>
              <w:right w:w="75" w:type="dxa"/>
            </w:tcMar>
            <w:vAlign w:val="center"/>
          </w:tcPr>
          <w:p w14:paraId="74F4E300" w14:textId="77777777" w:rsidR="00B85ED1" w:rsidRDefault="00B85ED1" w:rsidP="00775F70">
            <w:pPr>
              <w:rPr>
                <w:sz w:val="13"/>
                <w:szCs w:val="13"/>
              </w:rPr>
            </w:pPr>
            <w:r>
              <w:rPr>
                <w:rFonts w:ascii="Helvetica Neue" w:eastAsia="Helvetica Neue" w:hAnsi="Helvetica Neue" w:cs="Helvetica Neue"/>
                <w:color w:val="000000"/>
                <w:sz w:val="13"/>
                <w:szCs w:val="13"/>
              </w:rPr>
              <w:t>5</w:t>
            </w:r>
          </w:p>
        </w:tc>
        <w:tc>
          <w:tcPr>
            <w:tcW w:w="446" w:type="dxa"/>
            <w:tcMar>
              <w:top w:w="0" w:type="dxa"/>
              <w:left w:w="75" w:type="dxa"/>
              <w:bottom w:w="0" w:type="dxa"/>
              <w:right w:w="75" w:type="dxa"/>
            </w:tcMar>
            <w:vAlign w:val="center"/>
          </w:tcPr>
          <w:p w14:paraId="71B57926"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396" w:type="dxa"/>
            <w:tcMar>
              <w:top w:w="0" w:type="dxa"/>
              <w:left w:w="75" w:type="dxa"/>
              <w:bottom w:w="0" w:type="dxa"/>
              <w:right w:w="75" w:type="dxa"/>
            </w:tcMar>
            <w:vAlign w:val="center"/>
          </w:tcPr>
          <w:p w14:paraId="59F59446" w14:textId="77777777" w:rsidR="00B85ED1" w:rsidRDefault="00B85ED1" w:rsidP="00775F70">
            <w:pPr>
              <w:rPr>
                <w:sz w:val="13"/>
                <w:szCs w:val="13"/>
              </w:rPr>
            </w:pPr>
            <w:r>
              <w:rPr>
                <w:rFonts w:ascii="Helvetica Neue" w:eastAsia="Helvetica Neue" w:hAnsi="Helvetica Neue" w:cs="Helvetica Neue"/>
                <w:color w:val="000000"/>
                <w:sz w:val="13"/>
                <w:szCs w:val="13"/>
              </w:rPr>
              <w:t>1</w:t>
            </w:r>
          </w:p>
        </w:tc>
        <w:tc>
          <w:tcPr>
            <w:tcW w:w="418" w:type="dxa"/>
            <w:tcMar>
              <w:top w:w="0" w:type="dxa"/>
              <w:left w:w="75" w:type="dxa"/>
              <w:bottom w:w="0" w:type="dxa"/>
              <w:right w:w="75" w:type="dxa"/>
            </w:tcMar>
            <w:vAlign w:val="center"/>
          </w:tcPr>
          <w:p w14:paraId="3D4629CE"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32" w:type="dxa"/>
            <w:tcMar>
              <w:top w:w="0" w:type="dxa"/>
              <w:left w:w="75" w:type="dxa"/>
              <w:bottom w:w="0" w:type="dxa"/>
              <w:right w:w="75" w:type="dxa"/>
            </w:tcMar>
            <w:vAlign w:val="center"/>
          </w:tcPr>
          <w:p w14:paraId="47BE9EA6"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32" w:type="dxa"/>
            <w:tcMar>
              <w:top w:w="0" w:type="dxa"/>
              <w:left w:w="75" w:type="dxa"/>
              <w:bottom w:w="0" w:type="dxa"/>
              <w:right w:w="75" w:type="dxa"/>
            </w:tcMar>
            <w:vAlign w:val="center"/>
          </w:tcPr>
          <w:p w14:paraId="76D925D6" w14:textId="77777777" w:rsidR="00B85ED1" w:rsidRDefault="00B85ED1" w:rsidP="00775F70">
            <w:pPr>
              <w:rPr>
                <w:sz w:val="13"/>
                <w:szCs w:val="13"/>
              </w:rPr>
            </w:pPr>
            <w:r>
              <w:rPr>
                <w:rFonts w:ascii="Helvetica Neue" w:eastAsia="Helvetica Neue" w:hAnsi="Helvetica Neue" w:cs="Helvetica Neue"/>
                <w:color w:val="000000"/>
                <w:sz w:val="13"/>
                <w:szCs w:val="13"/>
              </w:rPr>
              <w:t>1</w:t>
            </w:r>
          </w:p>
        </w:tc>
        <w:tc>
          <w:tcPr>
            <w:tcW w:w="338" w:type="dxa"/>
            <w:tcMar>
              <w:top w:w="0" w:type="dxa"/>
              <w:left w:w="75" w:type="dxa"/>
              <w:bottom w:w="0" w:type="dxa"/>
              <w:right w:w="75" w:type="dxa"/>
            </w:tcMar>
            <w:vAlign w:val="center"/>
          </w:tcPr>
          <w:p w14:paraId="038D734A"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39" w:type="dxa"/>
            <w:tcMar>
              <w:top w:w="0" w:type="dxa"/>
              <w:left w:w="75" w:type="dxa"/>
              <w:bottom w:w="0" w:type="dxa"/>
              <w:right w:w="75" w:type="dxa"/>
            </w:tcMar>
            <w:vAlign w:val="center"/>
          </w:tcPr>
          <w:p w14:paraId="648C8AC3" w14:textId="77777777" w:rsidR="00B85ED1" w:rsidRDefault="00B85ED1" w:rsidP="00775F70">
            <w:pPr>
              <w:rPr>
                <w:sz w:val="13"/>
                <w:szCs w:val="13"/>
              </w:rPr>
            </w:pPr>
            <w:r>
              <w:rPr>
                <w:rFonts w:ascii="Helvetica Neue" w:eastAsia="Helvetica Neue" w:hAnsi="Helvetica Neue" w:cs="Helvetica Neue"/>
                <w:color w:val="000000"/>
                <w:sz w:val="13"/>
                <w:szCs w:val="13"/>
              </w:rPr>
              <w:t>17</w:t>
            </w:r>
          </w:p>
        </w:tc>
      </w:tr>
      <w:tr w:rsidR="00B85ED1" w14:paraId="0AB6A788" w14:textId="77777777" w:rsidTr="00775F70">
        <w:trPr>
          <w:trHeight w:val="224"/>
          <w:jc w:val="center"/>
        </w:trPr>
        <w:tc>
          <w:tcPr>
            <w:tcW w:w="735" w:type="dxa"/>
            <w:tcBorders>
              <w:right w:val="single" w:sz="4" w:space="0" w:color="000000"/>
            </w:tcBorders>
            <w:tcMar>
              <w:top w:w="0" w:type="dxa"/>
              <w:left w:w="75" w:type="dxa"/>
              <w:bottom w:w="0" w:type="dxa"/>
              <w:right w:w="75" w:type="dxa"/>
            </w:tcMar>
            <w:vAlign w:val="center"/>
          </w:tcPr>
          <w:p w14:paraId="66F333BA" w14:textId="77777777" w:rsidR="00B85ED1" w:rsidRDefault="00B85ED1" w:rsidP="00775F70">
            <w:pPr>
              <w:rPr>
                <w:sz w:val="13"/>
                <w:szCs w:val="13"/>
              </w:rPr>
            </w:pPr>
            <w:r>
              <w:rPr>
                <w:rFonts w:ascii="Helvetica Neue" w:eastAsia="Helvetica Neue" w:hAnsi="Helvetica Neue" w:cs="Helvetica Neue"/>
                <w:b/>
                <w:color w:val="000000"/>
                <w:sz w:val="13"/>
                <w:szCs w:val="13"/>
              </w:rPr>
              <w:t>4.1.3</w:t>
            </w:r>
          </w:p>
        </w:tc>
        <w:tc>
          <w:tcPr>
            <w:tcW w:w="418" w:type="dxa"/>
            <w:tcBorders>
              <w:left w:val="single" w:sz="4" w:space="0" w:color="000000"/>
            </w:tcBorders>
            <w:tcMar>
              <w:top w:w="0" w:type="dxa"/>
              <w:left w:w="75" w:type="dxa"/>
              <w:bottom w:w="0" w:type="dxa"/>
              <w:right w:w="75" w:type="dxa"/>
            </w:tcMar>
            <w:vAlign w:val="center"/>
          </w:tcPr>
          <w:p w14:paraId="1B1460A2"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25" w:type="dxa"/>
            <w:tcMar>
              <w:top w:w="0" w:type="dxa"/>
              <w:left w:w="75" w:type="dxa"/>
              <w:bottom w:w="0" w:type="dxa"/>
              <w:right w:w="75" w:type="dxa"/>
            </w:tcMar>
            <w:vAlign w:val="center"/>
          </w:tcPr>
          <w:p w14:paraId="77CBD634"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18" w:type="dxa"/>
            <w:tcMar>
              <w:top w:w="0" w:type="dxa"/>
              <w:left w:w="75" w:type="dxa"/>
              <w:bottom w:w="0" w:type="dxa"/>
              <w:right w:w="75" w:type="dxa"/>
            </w:tcMar>
            <w:vAlign w:val="center"/>
          </w:tcPr>
          <w:p w14:paraId="61E5814C"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18" w:type="dxa"/>
            <w:tcMar>
              <w:top w:w="0" w:type="dxa"/>
              <w:left w:w="75" w:type="dxa"/>
              <w:bottom w:w="0" w:type="dxa"/>
              <w:right w:w="75" w:type="dxa"/>
            </w:tcMar>
            <w:vAlign w:val="center"/>
          </w:tcPr>
          <w:p w14:paraId="3C9E3CEA" w14:textId="77777777" w:rsidR="00B85ED1" w:rsidRDefault="00B85ED1" w:rsidP="00775F70">
            <w:pPr>
              <w:rPr>
                <w:sz w:val="13"/>
                <w:szCs w:val="13"/>
              </w:rPr>
            </w:pPr>
            <w:r>
              <w:rPr>
                <w:rFonts w:ascii="Helvetica Neue" w:eastAsia="Helvetica Neue" w:hAnsi="Helvetica Neue" w:cs="Helvetica Neue"/>
                <w:color w:val="000000"/>
                <w:sz w:val="13"/>
                <w:szCs w:val="13"/>
              </w:rPr>
              <w:t>5</w:t>
            </w:r>
          </w:p>
        </w:tc>
        <w:tc>
          <w:tcPr>
            <w:tcW w:w="432" w:type="dxa"/>
            <w:tcMar>
              <w:top w:w="0" w:type="dxa"/>
              <w:left w:w="75" w:type="dxa"/>
              <w:bottom w:w="0" w:type="dxa"/>
              <w:right w:w="75" w:type="dxa"/>
            </w:tcMar>
            <w:vAlign w:val="center"/>
          </w:tcPr>
          <w:p w14:paraId="1D93C3F6"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32" w:type="dxa"/>
            <w:tcMar>
              <w:top w:w="0" w:type="dxa"/>
              <w:left w:w="75" w:type="dxa"/>
              <w:bottom w:w="0" w:type="dxa"/>
              <w:right w:w="75" w:type="dxa"/>
            </w:tcMar>
            <w:vAlign w:val="center"/>
          </w:tcPr>
          <w:p w14:paraId="48D17DDF"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374" w:type="dxa"/>
            <w:tcMar>
              <w:top w:w="0" w:type="dxa"/>
              <w:left w:w="75" w:type="dxa"/>
              <w:bottom w:w="0" w:type="dxa"/>
              <w:right w:w="75" w:type="dxa"/>
            </w:tcMar>
            <w:vAlign w:val="center"/>
          </w:tcPr>
          <w:p w14:paraId="27D6B51F"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367" w:type="dxa"/>
            <w:tcMar>
              <w:top w:w="0" w:type="dxa"/>
              <w:left w:w="75" w:type="dxa"/>
              <w:bottom w:w="0" w:type="dxa"/>
              <w:right w:w="75" w:type="dxa"/>
            </w:tcMar>
            <w:vAlign w:val="center"/>
          </w:tcPr>
          <w:p w14:paraId="72EF2952" w14:textId="77777777" w:rsidR="00B85ED1" w:rsidRDefault="00B85ED1" w:rsidP="00775F70">
            <w:pPr>
              <w:rPr>
                <w:sz w:val="13"/>
                <w:szCs w:val="13"/>
              </w:rPr>
            </w:pPr>
            <w:r>
              <w:rPr>
                <w:rFonts w:ascii="Helvetica Neue" w:eastAsia="Helvetica Neue" w:hAnsi="Helvetica Neue" w:cs="Helvetica Neue"/>
                <w:color w:val="000000"/>
                <w:sz w:val="13"/>
                <w:szCs w:val="13"/>
              </w:rPr>
              <w:t>6</w:t>
            </w:r>
          </w:p>
        </w:tc>
        <w:tc>
          <w:tcPr>
            <w:tcW w:w="403" w:type="dxa"/>
            <w:tcMar>
              <w:top w:w="0" w:type="dxa"/>
              <w:left w:w="75" w:type="dxa"/>
              <w:bottom w:w="0" w:type="dxa"/>
              <w:right w:w="75" w:type="dxa"/>
            </w:tcMar>
            <w:vAlign w:val="center"/>
          </w:tcPr>
          <w:p w14:paraId="5C111E6E"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25" w:type="dxa"/>
            <w:tcMar>
              <w:top w:w="0" w:type="dxa"/>
              <w:left w:w="75" w:type="dxa"/>
              <w:bottom w:w="0" w:type="dxa"/>
              <w:right w:w="75" w:type="dxa"/>
            </w:tcMar>
            <w:vAlign w:val="center"/>
          </w:tcPr>
          <w:p w14:paraId="17C954AE"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10" w:type="dxa"/>
            <w:tcMar>
              <w:top w:w="0" w:type="dxa"/>
              <w:left w:w="75" w:type="dxa"/>
              <w:bottom w:w="0" w:type="dxa"/>
              <w:right w:w="75" w:type="dxa"/>
            </w:tcMar>
            <w:vAlign w:val="center"/>
          </w:tcPr>
          <w:p w14:paraId="21C24E36"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39" w:type="dxa"/>
            <w:tcMar>
              <w:top w:w="0" w:type="dxa"/>
              <w:left w:w="75" w:type="dxa"/>
              <w:bottom w:w="0" w:type="dxa"/>
              <w:right w:w="75" w:type="dxa"/>
            </w:tcMar>
            <w:vAlign w:val="center"/>
          </w:tcPr>
          <w:p w14:paraId="363F2D88" w14:textId="77777777" w:rsidR="00B85ED1" w:rsidRDefault="00B85ED1" w:rsidP="00775F70">
            <w:pPr>
              <w:rPr>
                <w:sz w:val="13"/>
                <w:szCs w:val="13"/>
              </w:rPr>
            </w:pPr>
            <w:r>
              <w:rPr>
                <w:rFonts w:ascii="Helvetica Neue" w:eastAsia="Helvetica Neue" w:hAnsi="Helvetica Neue" w:cs="Helvetica Neue"/>
                <w:color w:val="000000"/>
                <w:sz w:val="13"/>
                <w:szCs w:val="13"/>
              </w:rPr>
              <w:t>1</w:t>
            </w:r>
          </w:p>
        </w:tc>
        <w:tc>
          <w:tcPr>
            <w:tcW w:w="425" w:type="dxa"/>
            <w:tcMar>
              <w:top w:w="0" w:type="dxa"/>
              <w:left w:w="75" w:type="dxa"/>
              <w:bottom w:w="0" w:type="dxa"/>
              <w:right w:w="75" w:type="dxa"/>
            </w:tcMar>
            <w:vAlign w:val="center"/>
          </w:tcPr>
          <w:p w14:paraId="30C291EC"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18" w:type="dxa"/>
            <w:tcMar>
              <w:top w:w="0" w:type="dxa"/>
              <w:left w:w="75" w:type="dxa"/>
              <w:bottom w:w="0" w:type="dxa"/>
              <w:right w:w="75" w:type="dxa"/>
            </w:tcMar>
            <w:vAlign w:val="center"/>
          </w:tcPr>
          <w:p w14:paraId="3364EA92"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03" w:type="dxa"/>
            <w:tcMar>
              <w:top w:w="0" w:type="dxa"/>
              <w:left w:w="75" w:type="dxa"/>
              <w:bottom w:w="0" w:type="dxa"/>
              <w:right w:w="75" w:type="dxa"/>
            </w:tcMar>
            <w:vAlign w:val="center"/>
          </w:tcPr>
          <w:p w14:paraId="4187A2BA"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47" w:type="dxa"/>
            <w:tcMar>
              <w:top w:w="0" w:type="dxa"/>
              <w:left w:w="75" w:type="dxa"/>
              <w:bottom w:w="0" w:type="dxa"/>
              <w:right w:w="75" w:type="dxa"/>
            </w:tcMar>
            <w:vAlign w:val="center"/>
          </w:tcPr>
          <w:p w14:paraId="0B7AA28C"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46" w:type="dxa"/>
            <w:tcMar>
              <w:top w:w="0" w:type="dxa"/>
              <w:left w:w="75" w:type="dxa"/>
              <w:bottom w:w="0" w:type="dxa"/>
              <w:right w:w="75" w:type="dxa"/>
            </w:tcMar>
            <w:vAlign w:val="center"/>
          </w:tcPr>
          <w:p w14:paraId="7ABA9AB0"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396" w:type="dxa"/>
            <w:tcMar>
              <w:top w:w="0" w:type="dxa"/>
              <w:left w:w="75" w:type="dxa"/>
              <w:bottom w:w="0" w:type="dxa"/>
              <w:right w:w="75" w:type="dxa"/>
            </w:tcMar>
            <w:vAlign w:val="center"/>
          </w:tcPr>
          <w:p w14:paraId="63CD5D3A"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18" w:type="dxa"/>
            <w:tcMar>
              <w:top w:w="0" w:type="dxa"/>
              <w:left w:w="75" w:type="dxa"/>
              <w:bottom w:w="0" w:type="dxa"/>
              <w:right w:w="75" w:type="dxa"/>
            </w:tcMar>
            <w:vAlign w:val="center"/>
          </w:tcPr>
          <w:p w14:paraId="587E6DAF"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32" w:type="dxa"/>
            <w:tcMar>
              <w:top w:w="0" w:type="dxa"/>
              <w:left w:w="75" w:type="dxa"/>
              <w:bottom w:w="0" w:type="dxa"/>
              <w:right w:w="75" w:type="dxa"/>
            </w:tcMar>
            <w:vAlign w:val="center"/>
          </w:tcPr>
          <w:p w14:paraId="0542B6D5"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32" w:type="dxa"/>
            <w:tcMar>
              <w:top w:w="0" w:type="dxa"/>
              <w:left w:w="75" w:type="dxa"/>
              <w:bottom w:w="0" w:type="dxa"/>
              <w:right w:w="75" w:type="dxa"/>
            </w:tcMar>
            <w:vAlign w:val="center"/>
          </w:tcPr>
          <w:p w14:paraId="6B6CBE33"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338" w:type="dxa"/>
            <w:tcMar>
              <w:top w:w="0" w:type="dxa"/>
              <w:left w:w="75" w:type="dxa"/>
              <w:bottom w:w="0" w:type="dxa"/>
              <w:right w:w="75" w:type="dxa"/>
            </w:tcMar>
            <w:vAlign w:val="center"/>
          </w:tcPr>
          <w:p w14:paraId="45C9ACE7"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39" w:type="dxa"/>
            <w:tcMar>
              <w:top w:w="0" w:type="dxa"/>
              <w:left w:w="75" w:type="dxa"/>
              <w:bottom w:w="0" w:type="dxa"/>
              <w:right w:w="75" w:type="dxa"/>
            </w:tcMar>
            <w:vAlign w:val="center"/>
          </w:tcPr>
          <w:p w14:paraId="64FAF5DA"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r>
      <w:tr w:rsidR="00B85ED1" w14:paraId="41234E43" w14:textId="77777777" w:rsidTr="00775F70">
        <w:trPr>
          <w:trHeight w:val="244"/>
          <w:jc w:val="center"/>
        </w:trPr>
        <w:tc>
          <w:tcPr>
            <w:tcW w:w="735" w:type="dxa"/>
            <w:tcBorders>
              <w:right w:val="single" w:sz="4" w:space="0" w:color="000000"/>
            </w:tcBorders>
            <w:tcMar>
              <w:top w:w="0" w:type="dxa"/>
              <w:left w:w="75" w:type="dxa"/>
              <w:bottom w:w="0" w:type="dxa"/>
              <w:right w:w="75" w:type="dxa"/>
            </w:tcMar>
            <w:vAlign w:val="center"/>
          </w:tcPr>
          <w:p w14:paraId="1C45BF23" w14:textId="77777777" w:rsidR="00B85ED1" w:rsidRDefault="00B85ED1" w:rsidP="00775F70">
            <w:pPr>
              <w:rPr>
                <w:sz w:val="13"/>
                <w:szCs w:val="13"/>
              </w:rPr>
            </w:pPr>
            <w:r>
              <w:rPr>
                <w:rFonts w:ascii="Helvetica Neue" w:eastAsia="Helvetica Neue" w:hAnsi="Helvetica Neue" w:cs="Helvetica Neue"/>
                <w:b/>
                <w:color w:val="000000"/>
                <w:sz w:val="13"/>
                <w:szCs w:val="13"/>
              </w:rPr>
              <w:t>4.10</w:t>
            </w:r>
          </w:p>
        </w:tc>
        <w:tc>
          <w:tcPr>
            <w:tcW w:w="418" w:type="dxa"/>
            <w:tcBorders>
              <w:left w:val="single" w:sz="4" w:space="0" w:color="000000"/>
            </w:tcBorders>
            <w:tcMar>
              <w:top w:w="0" w:type="dxa"/>
              <w:left w:w="75" w:type="dxa"/>
              <w:bottom w:w="0" w:type="dxa"/>
              <w:right w:w="75" w:type="dxa"/>
            </w:tcMar>
            <w:vAlign w:val="center"/>
          </w:tcPr>
          <w:p w14:paraId="3AC25411" w14:textId="77777777" w:rsidR="00B85ED1" w:rsidRDefault="00B85ED1" w:rsidP="00775F70">
            <w:pPr>
              <w:rPr>
                <w:sz w:val="13"/>
                <w:szCs w:val="13"/>
              </w:rPr>
            </w:pPr>
            <w:r>
              <w:rPr>
                <w:rFonts w:ascii="Helvetica Neue" w:eastAsia="Helvetica Neue" w:hAnsi="Helvetica Neue" w:cs="Helvetica Neue"/>
                <w:color w:val="000000"/>
                <w:sz w:val="13"/>
                <w:szCs w:val="13"/>
              </w:rPr>
              <w:t>4</w:t>
            </w:r>
          </w:p>
        </w:tc>
        <w:tc>
          <w:tcPr>
            <w:tcW w:w="425" w:type="dxa"/>
            <w:tcMar>
              <w:top w:w="0" w:type="dxa"/>
              <w:left w:w="75" w:type="dxa"/>
              <w:bottom w:w="0" w:type="dxa"/>
              <w:right w:w="75" w:type="dxa"/>
            </w:tcMar>
            <w:vAlign w:val="center"/>
          </w:tcPr>
          <w:p w14:paraId="4C1FEC69" w14:textId="77777777" w:rsidR="00B85ED1" w:rsidRDefault="00B85ED1" w:rsidP="00775F70">
            <w:pPr>
              <w:rPr>
                <w:sz w:val="13"/>
                <w:szCs w:val="13"/>
              </w:rPr>
            </w:pPr>
            <w:r>
              <w:rPr>
                <w:rFonts w:ascii="Helvetica Neue" w:eastAsia="Helvetica Neue" w:hAnsi="Helvetica Neue" w:cs="Helvetica Neue"/>
                <w:color w:val="000000"/>
                <w:sz w:val="13"/>
                <w:szCs w:val="13"/>
              </w:rPr>
              <w:t>6</w:t>
            </w:r>
          </w:p>
        </w:tc>
        <w:tc>
          <w:tcPr>
            <w:tcW w:w="418" w:type="dxa"/>
            <w:tcMar>
              <w:top w:w="0" w:type="dxa"/>
              <w:left w:w="75" w:type="dxa"/>
              <w:bottom w:w="0" w:type="dxa"/>
              <w:right w:w="75" w:type="dxa"/>
            </w:tcMar>
            <w:vAlign w:val="center"/>
          </w:tcPr>
          <w:p w14:paraId="7FBD68FC" w14:textId="77777777" w:rsidR="00B85ED1" w:rsidRDefault="00B85ED1" w:rsidP="00775F70">
            <w:pPr>
              <w:rPr>
                <w:sz w:val="13"/>
                <w:szCs w:val="13"/>
              </w:rPr>
            </w:pPr>
            <w:r>
              <w:rPr>
                <w:rFonts w:ascii="Helvetica Neue" w:eastAsia="Helvetica Neue" w:hAnsi="Helvetica Neue" w:cs="Helvetica Neue"/>
                <w:color w:val="000000"/>
                <w:sz w:val="13"/>
                <w:szCs w:val="13"/>
              </w:rPr>
              <w:t>35</w:t>
            </w:r>
          </w:p>
        </w:tc>
        <w:tc>
          <w:tcPr>
            <w:tcW w:w="418" w:type="dxa"/>
            <w:tcMar>
              <w:top w:w="0" w:type="dxa"/>
              <w:left w:w="75" w:type="dxa"/>
              <w:bottom w:w="0" w:type="dxa"/>
              <w:right w:w="75" w:type="dxa"/>
            </w:tcMar>
            <w:vAlign w:val="center"/>
          </w:tcPr>
          <w:p w14:paraId="20717A85" w14:textId="77777777" w:rsidR="00B85ED1" w:rsidRDefault="00B85ED1" w:rsidP="00775F70">
            <w:pPr>
              <w:rPr>
                <w:sz w:val="13"/>
                <w:szCs w:val="13"/>
              </w:rPr>
            </w:pPr>
            <w:r>
              <w:rPr>
                <w:rFonts w:ascii="Helvetica Neue" w:eastAsia="Helvetica Neue" w:hAnsi="Helvetica Neue" w:cs="Helvetica Neue"/>
                <w:color w:val="000000"/>
                <w:sz w:val="13"/>
                <w:szCs w:val="13"/>
              </w:rPr>
              <w:t>5</w:t>
            </w:r>
          </w:p>
        </w:tc>
        <w:tc>
          <w:tcPr>
            <w:tcW w:w="432" w:type="dxa"/>
            <w:tcMar>
              <w:top w:w="0" w:type="dxa"/>
              <w:left w:w="75" w:type="dxa"/>
              <w:bottom w:w="0" w:type="dxa"/>
              <w:right w:w="75" w:type="dxa"/>
            </w:tcMar>
            <w:vAlign w:val="center"/>
          </w:tcPr>
          <w:p w14:paraId="3C75F43E" w14:textId="77777777" w:rsidR="00B85ED1" w:rsidRDefault="00B85ED1" w:rsidP="00775F70">
            <w:pPr>
              <w:rPr>
                <w:sz w:val="13"/>
                <w:szCs w:val="13"/>
              </w:rPr>
            </w:pPr>
            <w:r>
              <w:rPr>
                <w:rFonts w:ascii="Helvetica Neue" w:eastAsia="Helvetica Neue" w:hAnsi="Helvetica Neue" w:cs="Helvetica Neue"/>
                <w:color w:val="000000"/>
                <w:sz w:val="13"/>
                <w:szCs w:val="13"/>
              </w:rPr>
              <w:t>1</w:t>
            </w:r>
          </w:p>
        </w:tc>
        <w:tc>
          <w:tcPr>
            <w:tcW w:w="432" w:type="dxa"/>
            <w:tcMar>
              <w:top w:w="0" w:type="dxa"/>
              <w:left w:w="75" w:type="dxa"/>
              <w:bottom w:w="0" w:type="dxa"/>
              <w:right w:w="75" w:type="dxa"/>
            </w:tcMar>
            <w:vAlign w:val="center"/>
          </w:tcPr>
          <w:p w14:paraId="1427C3A5" w14:textId="77777777" w:rsidR="00B85ED1" w:rsidRDefault="00B85ED1" w:rsidP="00775F70">
            <w:pPr>
              <w:rPr>
                <w:sz w:val="13"/>
                <w:szCs w:val="13"/>
              </w:rPr>
            </w:pPr>
            <w:r>
              <w:rPr>
                <w:rFonts w:ascii="Helvetica Neue" w:eastAsia="Helvetica Neue" w:hAnsi="Helvetica Neue" w:cs="Helvetica Neue"/>
                <w:color w:val="000000"/>
                <w:sz w:val="13"/>
                <w:szCs w:val="13"/>
              </w:rPr>
              <w:t>110</w:t>
            </w:r>
          </w:p>
        </w:tc>
        <w:tc>
          <w:tcPr>
            <w:tcW w:w="374" w:type="dxa"/>
            <w:tcMar>
              <w:top w:w="0" w:type="dxa"/>
              <w:left w:w="75" w:type="dxa"/>
              <w:bottom w:w="0" w:type="dxa"/>
              <w:right w:w="75" w:type="dxa"/>
            </w:tcMar>
            <w:vAlign w:val="center"/>
          </w:tcPr>
          <w:p w14:paraId="5489519B" w14:textId="77777777" w:rsidR="00B85ED1" w:rsidRDefault="00B85ED1" w:rsidP="00775F70">
            <w:pPr>
              <w:rPr>
                <w:sz w:val="13"/>
                <w:szCs w:val="13"/>
              </w:rPr>
            </w:pPr>
            <w:r>
              <w:rPr>
                <w:rFonts w:ascii="Helvetica Neue" w:eastAsia="Helvetica Neue" w:hAnsi="Helvetica Neue" w:cs="Helvetica Neue"/>
                <w:color w:val="000000"/>
                <w:sz w:val="13"/>
                <w:szCs w:val="13"/>
              </w:rPr>
              <w:t>166</w:t>
            </w:r>
          </w:p>
        </w:tc>
        <w:tc>
          <w:tcPr>
            <w:tcW w:w="367" w:type="dxa"/>
            <w:tcMar>
              <w:top w:w="0" w:type="dxa"/>
              <w:left w:w="75" w:type="dxa"/>
              <w:bottom w:w="0" w:type="dxa"/>
              <w:right w:w="75" w:type="dxa"/>
            </w:tcMar>
            <w:vAlign w:val="center"/>
          </w:tcPr>
          <w:p w14:paraId="330C77C8" w14:textId="77777777" w:rsidR="00B85ED1" w:rsidRDefault="00B85ED1" w:rsidP="00775F70">
            <w:pPr>
              <w:rPr>
                <w:sz w:val="13"/>
                <w:szCs w:val="13"/>
              </w:rPr>
            </w:pPr>
            <w:r>
              <w:rPr>
                <w:rFonts w:ascii="Helvetica Neue" w:eastAsia="Helvetica Neue" w:hAnsi="Helvetica Neue" w:cs="Helvetica Neue"/>
                <w:color w:val="000000"/>
                <w:sz w:val="13"/>
                <w:szCs w:val="13"/>
              </w:rPr>
              <w:t>207</w:t>
            </w:r>
          </w:p>
        </w:tc>
        <w:tc>
          <w:tcPr>
            <w:tcW w:w="403" w:type="dxa"/>
            <w:tcMar>
              <w:top w:w="0" w:type="dxa"/>
              <w:left w:w="75" w:type="dxa"/>
              <w:bottom w:w="0" w:type="dxa"/>
              <w:right w:w="75" w:type="dxa"/>
            </w:tcMar>
            <w:vAlign w:val="center"/>
          </w:tcPr>
          <w:p w14:paraId="005C10A5"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25" w:type="dxa"/>
            <w:tcMar>
              <w:top w:w="0" w:type="dxa"/>
              <w:left w:w="75" w:type="dxa"/>
              <w:bottom w:w="0" w:type="dxa"/>
              <w:right w:w="75" w:type="dxa"/>
            </w:tcMar>
            <w:vAlign w:val="center"/>
          </w:tcPr>
          <w:p w14:paraId="66F74D60" w14:textId="77777777" w:rsidR="00B85ED1" w:rsidRDefault="00B85ED1" w:rsidP="00775F70">
            <w:pPr>
              <w:rPr>
                <w:sz w:val="13"/>
                <w:szCs w:val="13"/>
              </w:rPr>
            </w:pPr>
            <w:r>
              <w:rPr>
                <w:rFonts w:ascii="Helvetica Neue" w:eastAsia="Helvetica Neue" w:hAnsi="Helvetica Neue" w:cs="Helvetica Neue"/>
                <w:color w:val="000000"/>
                <w:sz w:val="13"/>
                <w:szCs w:val="13"/>
              </w:rPr>
              <w:t>1</w:t>
            </w:r>
          </w:p>
        </w:tc>
        <w:tc>
          <w:tcPr>
            <w:tcW w:w="410" w:type="dxa"/>
            <w:tcMar>
              <w:top w:w="0" w:type="dxa"/>
              <w:left w:w="75" w:type="dxa"/>
              <w:bottom w:w="0" w:type="dxa"/>
              <w:right w:w="75" w:type="dxa"/>
            </w:tcMar>
            <w:vAlign w:val="center"/>
          </w:tcPr>
          <w:p w14:paraId="38604800" w14:textId="77777777" w:rsidR="00B85ED1" w:rsidRDefault="00B85ED1" w:rsidP="00775F70">
            <w:pPr>
              <w:rPr>
                <w:sz w:val="13"/>
                <w:szCs w:val="13"/>
              </w:rPr>
            </w:pPr>
            <w:r>
              <w:rPr>
                <w:rFonts w:ascii="Helvetica Neue" w:eastAsia="Helvetica Neue" w:hAnsi="Helvetica Neue" w:cs="Helvetica Neue"/>
                <w:color w:val="000000"/>
                <w:sz w:val="13"/>
                <w:szCs w:val="13"/>
              </w:rPr>
              <w:t>3</w:t>
            </w:r>
          </w:p>
        </w:tc>
        <w:tc>
          <w:tcPr>
            <w:tcW w:w="439" w:type="dxa"/>
            <w:tcMar>
              <w:top w:w="0" w:type="dxa"/>
              <w:left w:w="75" w:type="dxa"/>
              <w:bottom w:w="0" w:type="dxa"/>
              <w:right w:w="75" w:type="dxa"/>
            </w:tcMar>
            <w:vAlign w:val="center"/>
          </w:tcPr>
          <w:p w14:paraId="60B6EDFB"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25" w:type="dxa"/>
            <w:tcMar>
              <w:top w:w="0" w:type="dxa"/>
              <w:left w:w="75" w:type="dxa"/>
              <w:bottom w:w="0" w:type="dxa"/>
              <w:right w:w="75" w:type="dxa"/>
            </w:tcMar>
            <w:vAlign w:val="center"/>
          </w:tcPr>
          <w:p w14:paraId="64D4A90C" w14:textId="77777777" w:rsidR="00B85ED1" w:rsidRDefault="00B85ED1" w:rsidP="00775F70">
            <w:pPr>
              <w:rPr>
                <w:sz w:val="13"/>
                <w:szCs w:val="13"/>
              </w:rPr>
            </w:pPr>
            <w:r>
              <w:rPr>
                <w:rFonts w:ascii="Helvetica Neue" w:eastAsia="Helvetica Neue" w:hAnsi="Helvetica Neue" w:cs="Helvetica Neue"/>
                <w:color w:val="000000"/>
                <w:sz w:val="13"/>
                <w:szCs w:val="13"/>
              </w:rPr>
              <w:t>28</w:t>
            </w:r>
          </w:p>
        </w:tc>
        <w:tc>
          <w:tcPr>
            <w:tcW w:w="418" w:type="dxa"/>
            <w:tcMar>
              <w:top w:w="0" w:type="dxa"/>
              <w:left w:w="75" w:type="dxa"/>
              <w:bottom w:w="0" w:type="dxa"/>
              <w:right w:w="75" w:type="dxa"/>
            </w:tcMar>
            <w:vAlign w:val="center"/>
          </w:tcPr>
          <w:p w14:paraId="4D661CA8" w14:textId="77777777" w:rsidR="00B85ED1" w:rsidRDefault="00B85ED1" w:rsidP="00775F70">
            <w:pPr>
              <w:rPr>
                <w:sz w:val="13"/>
                <w:szCs w:val="13"/>
              </w:rPr>
            </w:pPr>
            <w:r>
              <w:rPr>
                <w:rFonts w:ascii="Helvetica Neue" w:eastAsia="Helvetica Neue" w:hAnsi="Helvetica Neue" w:cs="Helvetica Neue"/>
                <w:color w:val="000000"/>
                <w:sz w:val="13"/>
                <w:szCs w:val="13"/>
              </w:rPr>
              <w:t>128</w:t>
            </w:r>
          </w:p>
        </w:tc>
        <w:tc>
          <w:tcPr>
            <w:tcW w:w="403" w:type="dxa"/>
            <w:tcMar>
              <w:top w:w="0" w:type="dxa"/>
              <w:left w:w="75" w:type="dxa"/>
              <w:bottom w:w="0" w:type="dxa"/>
              <w:right w:w="75" w:type="dxa"/>
            </w:tcMar>
            <w:vAlign w:val="center"/>
          </w:tcPr>
          <w:p w14:paraId="61663711" w14:textId="77777777" w:rsidR="00B85ED1" w:rsidRDefault="00B85ED1" w:rsidP="00775F70">
            <w:pPr>
              <w:rPr>
                <w:sz w:val="13"/>
                <w:szCs w:val="13"/>
              </w:rPr>
            </w:pPr>
            <w:r>
              <w:rPr>
                <w:rFonts w:ascii="Helvetica Neue" w:eastAsia="Helvetica Neue" w:hAnsi="Helvetica Neue" w:cs="Helvetica Neue"/>
                <w:color w:val="000000"/>
                <w:sz w:val="13"/>
                <w:szCs w:val="13"/>
              </w:rPr>
              <w:t>170</w:t>
            </w:r>
          </w:p>
        </w:tc>
        <w:tc>
          <w:tcPr>
            <w:tcW w:w="447" w:type="dxa"/>
            <w:tcMar>
              <w:top w:w="0" w:type="dxa"/>
              <w:left w:w="75" w:type="dxa"/>
              <w:bottom w:w="0" w:type="dxa"/>
              <w:right w:w="75" w:type="dxa"/>
            </w:tcMar>
            <w:vAlign w:val="center"/>
          </w:tcPr>
          <w:p w14:paraId="295B5F71" w14:textId="77777777" w:rsidR="00B85ED1" w:rsidRDefault="00B85ED1" w:rsidP="00775F70">
            <w:pPr>
              <w:rPr>
                <w:sz w:val="13"/>
                <w:szCs w:val="13"/>
              </w:rPr>
            </w:pPr>
            <w:r>
              <w:rPr>
                <w:rFonts w:ascii="Helvetica Neue" w:eastAsia="Helvetica Neue" w:hAnsi="Helvetica Neue" w:cs="Helvetica Neue"/>
                <w:color w:val="000000"/>
                <w:sz w:val="13"/>
                <w:szCs w:val="13"/>
              </w:rPr>
              <w:t>4</w:t>
            </w:r>
          </w:p>
        </w:tc>
        <w:tc>
          <w:tcPr>
            <w:tcW w:w="446" w:type="dxa"/>
            <w:tcMar>
              <w:top w:w="0" w:type="dxa"/>
              <w:left w:w="75" w:type="dxa"/>
              <w:bottom w:w="0" w:type="dxa"/>
              <w:right w:w="75" w:type="dxa"/>
            </w:tcMar>
            <w:vAlign w:val="center"/>
          </w:tcPr>
          <w:p w14:paraId="31694AD8" w14:textId="77777777" w:rsidR="00B85ED1" w:rsidRDefault="00B85ED1" w:rsidP="00775F70">
            <w:pPr>
              <w:rPr>
                <w:sz w:val="13"/>
                <w:szCs w:val="13"/>
              </w:rPr>
            </w:pPr>
            <w:r>
              <w:rPr>
                <w:rFonts w:ascii="Helvetica Neue" w:eastAsia="Helvetica Neue" w:hAnsi="Helvetica Neue" w:cs="Helvetica Neue"/>
                <w:color w:val="000000"/>
                <w:sz w:val="13"/>
                <w:szCs w:val="13"/>
              </w:rPr>
              <w:t>5</w:t>
            </w:r>
          </w:p>
        </w:tc>
        <w:tc>
          <w:tcPr>
            <w:tcW w:w="396" w:type="dxa"/>
            <w:tcMar>
              <w:top w:w="0" w:type="dxa"/>
              <w:left w:w="75" w:type="dxa"/>
              <w:bottom w:w="0" w:type="dxa"/>
              <w:right w:w="75" w:type="dxa"/>
            </w:tcMar>
            <w:vAlign w:val="center"/>
          </w:tcPr>
          <w:p w14:paraId="2F68FD50" w14:textId="77777777" w:rsidR="00B85ED1" w:rsidRDefault="00B85ED1" w:rsidP="00775F70">
            <w:pPr>
              <w:rPr>
                <w:sz w:val="13"/>
                <w:szCs w:val="13"/>
              </w:rPr>
            </w:pPr>
            <w:r>
              <w:rPr>
                <w:rFonts w:ascii="Helvetica Neue" w:eastAsia="Helvetica Neue" w:hAnsi="Helvetica Neue" w:cs="Helvetica Neue"/>
                <w:color w:val="000000"/>
                <w:sz w:val="13"/>
                <w:szCs w:val="13"/>
              </w:rPr>
              <w:t>2</w:t>
            </w:r>
          </w:p>
        </w:tc>
        <w:tc>
          <w:tcPr>
            <w:tcW w:w="418" w:type="dxa"/>
            <w:tcMar>
              <w:top w:w="0" w:type="dxa"/>
              <w:left w:w="75" w:type="dxa"/>
              <w:bottom w:w="0" w:type="dxa"/>
              <w:right w:w="75" w:type="dxa"/>
            </w:tcMar>
            <w:vAlign w:val="center"/>
          </w:tcPr>
          <w:p w14:paraId="69CAAC6B" w14:textId="77777777" w:rsidR="00B85ED1" w:rsidRDefault="00B85ED1" w:rsidP="00775F70">
            <w:pPr>
              <w:rPr>
                <w:sz w:val="13"/>
                <w:szCs w:val="13"/>
              </w:rPr>
            </w:pPr>
            <w:r>
              <w:rPr>
                <w:rFonts w:ascii="Helvetica Neue" w:eastAsia="Helvetica Neue" w:hAnsi="Helvetica Neue" w:cs="Helvetica Neue"/>
                <w:color w:val="000000"/>
                <w:sz w:val="13"/>
                <w:szCs w:val="13"/>
              </w:rPr>
              <w:t>1</w:t>
            </w:r>
          </w:p>
        </w:tc>
        <w:tc>
          <w:tcPr>
            <w:tcW w:w="432" w:type="dxa"/>
            <w:tcMar>
              <w:top w:w="0" w:type="dxa"/>
              <w:left w:w="75" w:type="dxa"/>
              <w:bottom w:w="0" w:type="dxa"/>
              <w:right w:w="75" w:type="dxa"/>
            </w:tcMar>
            <w:vAlign w:val="center"/>
          </w:tcPr>
          <w:p w14:paraId="1F457438" w14:textId="77777777" w:rsidR="00B85ED1" w:rsidRDefault="00B85ED1" w:rsidP="00775F70">
            <w:pPr>
              <w:rPr>
                <w:sz w:val="13"/>
                <w:szCs w:val="13"/>
              </w:rPr>
            </w:pPr>
            <w:r>
              <w:rPr>
                <w:rFonts w:ascii="Helvetica Neue" w:eastAsia="Helvetica Neue" w:hAnsi="Helvetica Neue" w:cs="Helvetica Neue"/>
                <w:color w:val="000000"/>
                <w:sz w:val="13"/>
                <w:szCs w:val="13"/>
              </w:rPr>
              <w:t>6</w:t>
            </w:r>
          </w:p>
        </w:tc>
        <w:tc>
          <w:tcPr>
            <w:tcW w:w="432" w:type="dxa"/>
            <w:tcMar>
              <w:top w:w="0" w:type="dxa"/>
              <w:left w:w="75" w:type="dxa"/>
              <w:bottom w:w="0" w:type="dxa"/>
              <w:right w:w="75" w:type="dxa"/>
            </w:tcMar>
            <w:vAlign w:val="center"/>
          </w:tcPr>
          <w:p w14:paraId="468838AC" w14:textId="77777777" w:rsidR="00B85ED1" w:rsidRDefault="00B85ED1" w:rsidP="00775F70">
            <w:pPr>
              <w:rPr>
                <w:sz w:val="13"/>
                <w:szCs w:val="13"/>
              </w:rPr>
            </w:pPr>
            <w:r>
              <w:rPr>
                <w:rFonts w:ascii="Helvetica Neue" w:eastAsia="Helvetica Neue" w:hAnsi="Helvetica Neue" w:cs="Helvetica Neue"/>
                <w:color w:val="000000"/>
                <w:sz w:val="13"/>
                <w:szCs w:val="13"/>
              </w:rPr>
              <w:t>2</w:t>
            </w:r>
          </w:p>
        </w:tc>
        <w:tc>
          <w:tcPr>
            <w:tcW w:w="338" w:type="dxa"/>
            <w:tcMar>
              <w:top w:w="0" w:type="dxa"/>
              <w:left w:w="75" w:type="dxa"/>
              <w:bottom w:w="0" w:type="dxa"/>
              <w:right w:w="75" w:type="dxa"/>
            </w:tcMar>
            <w:vAlign w:val="center"/>
          </w:tcPr>
          <w:p w14:paraId="72F2FE64"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39" w:type="dxa"/>
            <w:tcMar>
              <w:top w:w="0" w:type="dxa"/>
              <w:left w:w="75" w:type="dxa"/>
              <w:bottom w:w="0" w:type="dxa"/>
              <w:right w:w="75" w:type="dxa"/>
            </w:tcMar>
            <w:vAlign w:val="center"/>
          </w:tcPr>
          <w:p w14:paraId="6F162F59" w14:textId="77777777" w:rsidR="00B85ED1" w:rsidRDefault="00B85ED1" w:rsidP="00775F70">
            <w:pPr>
              <w:rPr>
                <w:sz w:val="13"/>
                <w:szCs w:val="13"/>
              </w:rPr>
            </w:pPr>
            <w:r>
              <w:rPr>
                <w:rFonts w:ascii="Helvetica Neue" w:eastAsia="Helvetica Neue" w:hAnsi="Helvetica Neue" w:cs="Helvetica Neue"/>
                <w:color w:val="000000"/>
                <w:sz w:val="13"/>
                <w:szCs w:val="13"/>
              </w:rPr>
              <w:t>12</w:t>
            </w:r>
          </w:p>
        </w:tc>
      </w:tr>
      <w:tr w:rsidR="00B85ED1" w14:paraId="151D868B" w14:textId="77777777" w:rsidTr="00775F70">
        <w:trPr>
          <w:trHeight w:val="224"/>
          <w:jc w:val="center"/>
        </w:trPr>
        <w:tc>
          <w:tcPr>
            <w:tcW w:w="735" w:type="dxa"/>
            <w:tcBorders>
              <w:right w:val="single" w:sz="4" w:space="0" w:color="000000"/>
            </w:tcBorders>
            <w:tcMar>
              <w:top w:w="0" w:type="dxa"/>
              <w:left w:w="75" w:type="dxa"/>
              <w:bottom w:w="0" w:type="dxa"/>
              <w:right w:w="75" w:type="dxa"/>
            </w:tcMar>
            <w:vAlign w:val="center"/>
          </w:tcPr>
          <w:p w14:paraId="027E2D98" w14:textId="77777777" w:rsidR="00B85ED1" w:rsidRDefault="00B85ED1" w:rsidP="00775F70">
            <w:pPr>
              <w:rPr>
                <w:sz w:val="13"/>
                <w:szCs w:val="13"/>
              </w:rPr>
            </w:pPr>
            <w:r>
              <w:rPr>
                <w:rFonts w:ascii="Helvetica Neue" w:eastAsia="Helvetica Neue" w:hAnsi="Helvetica Neue" w:cs="Helvetica Neue"/>
                <w:b/>
                <w:color w:val="000000"/>
                <w:sz w:val="13"/>
                <w:szCs w:val="13"/>
              </w:rPr>
              <w:t>4.2</w:t>
            </w:r>
          </w:p>
        </w:tc>
        <w:tc>
          <w:tcPr>
            <w:tcW w:w="418" w:type="dxa"/>
            <w:tcBorders>
              <w:left w:val="single" w:sz="4" w:space="0" w:color="000000"/>
            </w:tcBorders>
            <w:tcMar>
              <w:top w:w="0" w:type="dxa"/>
              <w:left w:w="75" w:type="dxa"/>
              <w:bottom w:w="0" w:type="dxa"/>
              <w:right w:w="75" w:type="dxa"/>
            </w:tcMar>
            <w:vAlign w:val="center"/>
          </w:tcPr>
          <w:p w14:paraId="3DA7DE1C"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25" w:type="dxa"/>
            <w:tcMar>
              <w:top w:w="0" w:type="dxa"/>
              <w:left w:w="75" w:type="dxa"/>
              <w:bottom w:w="0" w:type="dxa"/>
              <w:right w:w="75" w:type="dxa"/>
            </w:tcMar>
            <w:vAlign w:val="center"/>
          </w:tcPr>
          <w:p w14:paraId="6C00B35C"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18" w:type="dxa"/>
            <w:tcMar>
              <w:top w:w="0" w:type="dxa"/>
              <w:left w:w="75" w:type="dxa"/>
              <w:bottom w:w="0" w:type="dxa"/>
              <w:right w:w="75" w:type="dxa"/>
            </w:tcMar>
            <w:vAlign w:val="center"/>
          </w:tcPr>
          <w:p w14:paraId="71EDC36F"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18" w:type="dxa"/>
            <w:tcMar>
              <w:top w:w="0" w:type="dxa"/>
              <w:left w:w="75" w:type="dxa"/>
              <w:bottom w:w="0" w:type="dxa"/>
              <w:right w:w="75" w:type="dxa"/>
            </w:tcMar>
            <w:vAlign w:val="center"/>
          </w:tcPr>
          <w:p w14:paraId="496F72A2"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32" w:type="dxa"/>
            <w:tcMar>
              <w:top w:w="0" w:type="dxa"/>
              <w:left w:w="75" w:type="dxa"/>
              <w:bottom w:w="0" w:type="dxa"/>
              <w:right w:w="75" w:type="dxa"/>
            </w:tcMar>
            <w:vAlign w:val="center"/>
          </w:tcPr>
          <w:p w14:paraId="538D8DB0" w14:textId="77777777" w:rsidR="00B85ED1" w:rsidRDefault="00B85ED1" w:rsidP="00775F70">
            <w:pPr>
              <w:rPr>
                <w:sz w:val="13"/>
                <w:szCs w:val="13"/>
              </w:rPr>
            </w:pPr>
            <w:r>
              <w:rPr>
                <w:rFonts w:ascii="Helvetica Neue" w:eastAsia="Helvetica Neue" w:hAnsi="Helvetica Neue" w:cs="Helvetica Neue"/>
                <w:color w:val="000000"/>
                <w:sz w:val="13"/>
                <w:szCs w:val="13"/>
              </w:rPr>
              <w:t>3</w:t>
            </w:r>
          </w:p>
        </w:tc>
        <w:tc>
          <w:tcPr>
            <w:tcW w:w="432" w:type="dxa"/>
            <w:tcMar>
              <w:top w:w="0" w:type="dxa"/>
              <w:left w:w="75" w:type="dxa"/>
              <w:bottom w:w="0" w:type="dxa"/>
              <w:right w:w="75" w:type="dxa"/>
            </w:tcMar>
            <w:vAlign w:val="center"/>
          </w:tcPr>
          <w:p w14:paraId="788174CC" w14:textId="77777777" w:rsidR="00B85ED1" w:rsidRDefault="00B85ED1" w:rsidP="00775F70">
            <w:pPr>
              <w:rPr>
                <w:sz w:val="13"/>
                <w:szCs w:val="13"/>
              </w:rPr>
            </w:pPr>
            <w:r>
              <w:rPr>
                <w:rFonts w:ascii="Helvetica Neue" w:eastAsia="Helvetica Neue" w:hAnsi="Helvetica Neue" w:cs="Helvetica Neue"/>
                <w:color w:val="000000"/>
                <w:sz w:val="13"/>
                <w:szCs w:val="13"/>
              </w:rPr>
              <w:t>1</w:t>
            </w:r>
          </w:p>
        </w:tc>
        <w:tc>
          <w:tcPr>
            <w:tcW w:w="374" w:type="dxa"/>
            <w:tcMar>
              <w:top w:w="0" w:type="dxa"/>
              <w:left w:w="75" w:type="dxa"/>
              <w:bottom w:w="0" w:type="dxa"/>
              <w:right w:w="75" w:type="dxa"/>
            </w:tcMar>
            <w:vAlign w:val="center"/>
          </w:tcPr>
          <w:p w14:paraId="196AAA7A"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367" w:type="dxa"/>
            <w:tcMar>
              <w:top w:w="0" w:type="dxa"/>
              <w:left w:w="75" w:type="dxa"/>
              <w:bottom w:w="0" w:type="dxa"/>
              <w:right w:w="75" w:type="dxa"/>
            </w:tcMar>
            <w:vAlign w:val="center"/>
          </w:tcPr>
          <w:p w14:paraId="2C1AC13F" w14:textId="77777777" w:rsidR="00B85ED1" w:rsidRDefault="00B85ED1" w:rsidP="00775F70">
            <w:pPr>
              <w:rPr>
                <w:sz w:val="13"/>
                <w:szCs w:val="13"/>
              </w:rPr>
            </w:pPr>
            <w:r>
              <w:rPr>
                <w:rFonts w:ascii="Helvetica Neue" w:eastAsia="Helvetica Neue" w:hAnsi="Helvetica Neue" w:cs="Helvetica Neue"/>
                <w:color w:val="000000"/>
                <w:sz w:val="13"/>
                <w:szCs w:val="13"/>
              </w:rPr>
              <w:t>1</w:t>
            </w:r>
          </w:p>
        </w:tc>
        <w:tc>
          <w:tcPr>
            <w:tcW w:w="403" w:type="dxa"/>
            <w:tcMar>
              <w:top w:w="0" w:type="dxa"/>
              <w:left w:w="75" w:type="dxa"/>
              <w:bottom w:w="0" w:type="dxa"/>
              <w:right w:w="75" w:type="dxa"/>
            </w:tcMar>
            <w:vAlign w:val="center"/>
          </w:tcPr>
          <w:p w14:paraId="197446D6"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25" w:type="dxa"/>
            <w:tcMar>
              <w:top w:w="0" w:type="dxa"/>
              <w:left w:w="75" w:type="dxa"/>
              <w:bottom w:w="0" w:type="dxa"/>
              <w:right w:w="75" w:type="dxa"/>
            </w:tcMar>
            <w:vAlign w:val="center"/>
          </w:tcPr>
          <w:p w14:paraId="1CCE3505"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10" w:type="dxa"/>
            <w:tcMar>
              <w:top w:w="0" w:type="dxa"/>
              <w:left w:w="75" w:type="dxa"/>
              <w:bottom w:w="0" w:type="dxa"/>
              <w:right w:w="75" w:type="dxa"/>
            </w:tcMar>
            <w:vAlign w:val="center"/>
          </w:tcPr>
          <w:p w14:paraId="2DD4B9EA"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39" w:type="dxa"/>
            <w:tcMar>
              <w:top w:w="0" w:type="dxa"/>
              <w:left w:w="75" w:type="dxa"/>
              <w:bottom w:w="0" w:type="dxa"/>
              <w:right w:w="75" w:type="dxa"/>
            </w:tcMar>
            <w:vAlign w:val="center"/>
          </w:tcPr>
          <w:p w14:paraId="54ED0938"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25" w:type="dxa"/>
            <w:tcMar>
              <w:top w:w="0" w:type="dxa"/>
              <w:left w:w="75" w:type="dxa"/>
              <w:bottom w:w="0" w:type="dxa"/>
              <w:right w:w="75" w:type="dxa"/>
            </w:tcMar>
            <w:vAlign w:val="center"/>
          </w:tcPr>
          <w:p w14:paraId="24878090"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18" w:type="dxa"/>
            <w:tcMar>
              <w:top w:w="0" w:type="dxa"/>
              <w:left w:w="75" w:type="dxa"/>
              <w:bottom w:w="0" w:type="dxa"/>
              <w:right w:w="75" w:type="dxa"/>
            </w:tcMar>
            <w:vAlign w:val="center"/>
          </w:tcPr>
          <w:p w14:paraId="7D5BD845"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03" w:type="dxa"/>
            <w:tcMar>
              <w:top w:w="0" w:type="dxa"/>
              <w:left w:w="75" w:type="dxa"/>
              <w:bottom w:w="0" w:type="dxa"/>
              <w:right w:w="75" w:type="dxa"/>
            </w:tcMar>
            <w:vAlign w:val="center"/>
          </w:tcPr>
          <w:p w14:paraId="4784C59A"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47" w:type="dxa"/>
            <w:tcMar>
              <w:top w:w="0" w:type="dxa"/>
              <w:left w:w="75" w:type="dxa"/>
              <w:bottom w:w="0" w:type="dxa"/>
              <w:right w:w="75" w:type="dxa"/>
            </w:tcMar>
            <w:vAlign w:val="center"/>
          </w:tcPr>
          <w:p w14:paraId="4B9D8C92"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46" w:type="dxa"/>
            <w:tcMar>
              <w:top w:w="0" w:type="dxa"/>
              <w:left w:w="75" w:type="dxa"/>
              <w:bottom w:w="0" w:type="dxa"/>
              <w:right w:w="75" w:type="dxa"/>
            </w:tcMar>
            <w:vAlign w:val="center"/>
          </w:tcPr>
          <w:p w14:paraId="76269EE4"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396" w:type="dxa"/>
            <w:tcMar>
              <w:top w:w="0" w:type="dxa"/>
              <w:left w:w="75" w:type="dxa"/>
              <w:bottom w:w="0" w:type="dxa"/>
              <w:right w:w="75" w:type="dxa"/>
            </w:tcMar>
            <w:vAlign w:val="center"/>
          </w:tcPr>
          <w:p w14:paraId="42AA9993"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18" w:type="dxa"/>
            <w:tcMar>
              <w:top w:w="0" w:type="dxa"/>
              <w:left w:w="75" w:type="dxa"/>
              <w:bottom w:w="0" w:type="dxa"/>
              <w:right w:w="75" w:type="dxa"/>
            </w:tcMar>
            <w:vAlign w:val="center"/>
          </w:tcPr>
          <w:p w14:paraId="25D262E9"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32" w:type="dxa"/>
            <w:tcMar>
              <w:top w:w="0" w:type="dxa"/>
              <w:left w:w="75" w:type="dxa"/>
              <w:bottom w:w="0" w:type="dxa"/>
              <w:right w:w="75" w:type="dxa"/>
            </w:tcMar>
            <w:vAlign w:val="center"/>
          </w:tcPr>
          <w:p w14:paraId="13295B90"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32" w:type="dxa"/>
            <w:tcMar>
              <w:top w:w="0" w:type="dxa"/>
              <w:left w:w="75" w:type="dxa"/>
              <w:bottom w:w="0" w:type="dxa"/>
              <w:right w:w="75" w:type="dxa"/>
            </w:tcMar>
            <w:vAlign w:val="center"/>
          </w:tcPr>
          <w:p w14:paraId="34AA71C3"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338" w:type="dxa"/>
            <w:tcMar>
              <w:top w:w="0" w:type="dxa"/>
              <w:left w:w="75" w:type="dxa"/>
              <w:bottom w:w="0" w:type="dxa"/>
              <w:right w:w="75" w:type="dxa"/>
            </w:tcMar>
            <w:vAlign w:val="center"/>
          </w:tcPr>
          <w:p w14:paraId="09DB2680"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39" w:type="dxa"/>
            <w:tcMar>
              <w:top w:w="0" w:type="dxa"/>
              <w:left w:w="75" w:type="dxa"/>
              <w:bottom w:w="0" w:type="dxa"/>
              <w:right w:w="75" w:type="dxa"/>
            </w:tcMar>
            <w:vAlign w:val="center"/>
          </w:tcPr>
          <w:p w14:paraId="3760BC1D"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r>
      <w:tr w:rsidR="00B85ED1" w14:paraId="4F36058F" w14:textId="77777777" w:rsidTr="00775F70">
        <w:trPr>
          <w:trHeight w:val="224"/>
          <w:jc w:val="center"/>
        </w:trPr>
        <w:tc>
          <w:tcPr>
            <w:tcW w:w="735" w:type="dxa"/>
            <w:tcBorders>
              <w:right w:val="single" w:sz="4" w:space="0" w:color="000000"/>
            </w:tcBorders>
            <w:tcMar>
              <w:top w:w="0" w:type="dxa"/>
              <w:left w:w="75" w:type="dxa"/>
              <w:bottom w:w="0" w:type="dxa"/>
              <w:right w:w="75" w:type="dxa"/>
            </w:tcMar>
            <w:vAlign w:val="center"/>
          </w:tcPr>
          <w:p w14:paraId="28BF4C74" w14:textId="77777777" w:rsidR="00B85ED1" w:rsidRDefault="00B85ED1" w:rsidP="00775F70">
            <w:pPr>
              <w:rPr>
                <w:sz w:val="13"/>
                <w:szCs w:val="13"/>
              </w:rPr>
            </w:pPr>
            <w:r>
              <w:rPr>
                <w:rFonts w:ascii="Helvetica Neue" w:eastAsia="Helvetica Neue" w:hAnsi="Helvetica Neue" w:cs="Helvetica Neue"/>
                <w:b/>
                <w:color w:val="000000"/>
                <w:sz w:val="13"/>
                <w:szCs w:val="13"/>
              </w:rPr>
              <w:t>4.2.1</w:t>
            </w:r>
          </w:p>
        </w:tc>
        <w:tc>
          <w:tcPr>
            <w:tcW w:w="418" w:type="dxa"/>
            <w:tcBorders>
              <w:left w:val="single" w:sz="4" w:space="0" w:color="000000"/>
            </w:tcBorders>
            <w:tcMar>
              <w:top w:w="0" w:type="dxa"/>
              <w:left w:w="75" w:type="dxa"/>
              <w:bottom w:w="0" w:type="dxa"/>
              <w:right w:w="75" w:type="dxa"/>
            </w:tcMar>
            <w:vAlign w:val="center"/>
          </w:tcPr>
          <w:p w14:paraId="4DE4BC55"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25" w:type="dxa"/>
            <w:tcMar>
              <w:top w:w="0" w:type="dxa"/>
              <w:left w:w="75" w:type="dxa"/>
              <w:bottom w:w="0" w:type="dxa"/>
              <w:right w:w="75" w:type="dxa"/>
            </w:tcMar>
            <w:vAlign w:val="center"/>
          </w:tcPr>
          <w:p w14:paraId="5B19D993"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18" w:type="dxa"/>
            <w:tcMar>
              <w:top w:w="0" w:type="dxa"/>
              <w:left w:w="75" w:type="dxa"/>
              <w:bottom w:w="0" w:type="dxa"/>
              <w:right w:w="75" w:type="dxa"/>
            </w:tcMar>
            <w:vAlign w:val="center"/>
          </w:tcPr>
          <w:p w14:paraId="09BCCE4C"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18" w:type="dxa"/>
            <w:tcMar>
              <w:top w:w="0" w:type="dxa"/>
              <w:left w:w="75" w:type="dxa"/>
              <w:bottom w:w="0" w:type="dxa"/>
              <w:right w:w="75" w:type="dxa"/>
            </w:tcMar>
            <w:vAlign w:val="center"/>
          </w:tcPr>
          <w:p w14:paraId="2B42F0AF"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32" w:type="dxa"/>
            <w:tcMar>
              <w:top w:w="0" w:type="dxa"/>
              <w:left w:w="75" w:type="dxa"/>
              <w:bottom w:w="0" w:type="dxa"/>
              <w:right w:w="75" w:type="dxa"/>
            </w:tcMar>
            <w:vAlign w:val="center"/>
          </w:tcPr>
          <w:p w14:paraId="42183075"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32" w:type="dxa"/>
            <w:tcMar>
              <w:top w:w="0" w:type="dxa"/>
              <w:left w:w="75" w:type="dxa"/>
              <w:bottom w:w="0" w:type="dxa"/>
              <w:right w:w="75" w:type="dxa"/>
            </w:tcMar>
            <w:vAlign w:val="center"/>
          </w:tcPr>
          <w:p w14:paraId="3507CBE6" w14:textId="77777777" w:rsidR="00B85ED1" w:rsidRDefault="00B85ED1" w:rsidP="00775F70">
            <w:pPr>
              <w:rPr>
                <w:sz w:val="13"/>
                <w:szCs w:val="13"/>
              </w:rPr>
            </w:pPr>
            <w:r>
              <w:rPr>
                <w:rFonts w:ascii="Helvetica Neue" w:eastAsia="Helvetica Neue" w:hAnsi="Helvetica Neue" w:cs="Helvetica Neue"/>
                <w:color w:val="000000"/>
                <w:sz w:val="13"/>
                <w:szCs w:val="13"/>
              </w:rPr>
              <w:t>9</w:t>
            </w:r>
          </w:p>
        </w:tc>
        <w:tc>
          <w:tcPr>
            <w:tcW w:w="374" w:type="dxa"/>
            <w:tcMar>
              <w:top w:w="0" w:type="dxa"/>
              <w:left w:w="75" w:type="dxa"/>
              <w:bottom w:w="0" w:type="dxa"/>
              <w:right w:w="75" w:type="dxa"/>
            </w:tcMar>
            <w:vAlign w:val="center"/>
          </w:tcPr>
          <w:p w14:paraId="072616C4" w14:textId="77777777" w:rsidR="00B85ED1" w:rsidRDefault="00B85ED1" w:rsidP="00775F70">
            <w:pPr>
              <w:rPr>
                <w:sz w:val="13"/>
                <w:szCs w:val="13"/>
              </w:rPr>
            </w:pPr>
            <w:r>
              <w:rPr>
                <w:rFonts w:ascii="Helvetica Neue" w:eastAsia="Helvetica Neue" w:hAnsi="Helvetica Neue" w:cs="Helvetica Neue"/>
                <w:color w:val="000000"/>
                <w:sz w:val="13"/>
                <w:szCs w:val="13"/>
              </w:rPr>
              <w:t>3</w:t>
            </w:r>
          </w:p>
        </w:tc>
        <w:tc>
          <w:tcPr>
            <w:tcW w:w="367" w:type="dxa"/>
            <w:tcMar>
              <w:top w:w="0" w:type="dxa"/>
              <w:left w:w="75" w:type="dxa"/>
              <w:bottom w:w="0" w:type="dxa"/>
              <w:right w:w="75" w:type="dxa"/>
            </w:tcMar>
            <w:vAlign w:val="center"/>
          </w:tcPr>
          <w:p w14:paraId="5B44195F" w14:textId="77777777" w:rsidR="00B85ED1" w:rsidRDefault="00B85ED1" w:rsidP="00775F70">
            <w:pPr>
              <w:rPr>
                <w:sz w:val="13"/>
                <w:szCs w:val="13"/>
              </w:rPr>
            </w:pPr>
            <w:r>
              <w:rPr>
                <w:rFonts w:ascii="Helvetica Neue" w:eastAsia="Helvetica Neue" w:hAnsi="Helvetica Neue" w:cs="Helvetica Neue"/>
                <w:color w:val="000000"/>
                <w:sz w:val="13"/>
                <w:szCs w:val="13"/>
              </w:rPr>
              <w:t>46</w:t>
            </w:r>
          </w:p>
        </w:tc>
        <w:tc>
          <w:tcPr>
            <w:tcW w:w="403" w:type="dxa"/>
            <w:tcMar>
              <w:top w:w="0" w:type="dxa"/>
              <w:left w:w="75" w:type="dxa"/>
              <w:bottom w:w="0" w:type="dxa"/>
              <w:right w:w="75" w:type="dxa"/>
            </w:tcMar>
            <w:vAlign w:val="center"/>
          </w:tcPr>
          <w:p w14:paraId="5E8E25E1"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25" w:type="dxa"/>
            <w:tcMar>
              <w:top w:w="0" w:type="dxa"/>
              <w:left w:w="75" w:type="dxa"/>
              <w:bottom w:w="0" w:type="dxa"/>
              <w:right w:w="75" w:type="dxa"/>
            </w:tcMar>
            <w:vAlign w:val="center"/>
          </w:tcPr>
          <w:p w14:paraId="0E5016D0"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10" w:type="dxa"/>
            <w:tcMar>
              <w:top w:w="0" w:type="dxa"/>
              <w:left w:w="75" w:type="dxa"/>
              <w:bottom w:w="0" w:type="dxa"/>
              <w:right w:w="75" w:type="dxa"/>
            </w:tcMar>
            <w:vAlign w:val="center"/>
          </w:tcPr>
          <w:p w14:paraId="3187D685" w14:textId="77777777" w:rsidR="00B85ED1" w:rsidRDefault="00B85ED1" w:rsidP="00775F70">
            <w:pPr>
              <w:rPr>
                <w:sz w:val="13"/>
                <w:szCs w:val="13"/>
              </w:rPr>
            </w:pPr>
            <w:r>
              <w:rPr>
                <w:rFonts w:ascii="Helvetica Neue" w:eastAsia="Helvetica Neue" w:hAnsi="Helvetica Neue" w:cs="Helvetica Neue"/>
                <w:color w:val="000000"/>
                <w:sz w:val="13"/>
                <w:szCs w:val="13"/>
              </w:rPr>
              <w:t>1</w:t>
            </w:r>
          </w:p>
        </w:tc>
        <w:tc>
          <w:tcPr>
            <w:tcW w:w="439" w:type="dxa"/>
            <w:tcMar>
              <w:top w:w="0" w:type="dxa"/>
              <w:left w:w="75" w:type="dxa"/>
              <w:bottom w:w="0" w:type="dxa"/>
              <w:right w:w="75" w:type="dxa"/>
            </w:tcMar>
            <w:vAlign w:val="center"/>
          </w:tcPr>
          <w:p w14:paraId="433D858E"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25" w:type="dxa"/>
            <w:tcMar>
              <w:top w:w="0" w:type="dxa"/>
              <w:left w:w="75" w:type="dxa"/>
              <w:bottom w:w="0" w:type="dxa"/>
              <w:right w:w="75" w:type="dxa"/>
            </w:tcMar>
            <w:vAlign w:val="center"/>
          </w:tcPr>
          <w:p w14:paraId="2A397F3D" w14:textId="77777777" w:rsidR="00B85ED1" w:rsidRDefault="00B85ED1" w:rsidP="00775F70">
            <w:pPr>
              <w:rPr>
                <w:sz w:val="13"/>
                <w:szCs w:val="13"/>
              </w:rPr>
            </w:pPr>
            <w:r>
              <w:rPr>
                <w:rFonts w:ascii="Helvetica Neue" w:eastAsia="Helvetica Neue" w:hAnsi="Helvetica Neue" w:cs="Helvetica Neue"/>
                <w:color w:val="000000"/>
                <w:sz w:val="13"/>
                <w:szCs w:val="13"/>
              </w:rPr>
              <w:t>2</w:t>
            </w:r>
          </w:p>
        </w:tc>
        <w:tc>
          <w:tcPr>
            <w:tcW w:w="418" w:type="dxa"/>
            <w:tcMar>
              <w:top w:w="0" w:type="dxa"/>
              <w:left w:w="75" w:type="dxa"/>
              <w:bottom w:w="0" w:type="dxa"/>
              <w:right w:w="75" w:type="dxa"/>
            </w:tcMar>
            <w:vAlign w:val="center"/>
          </w:tcPr>
          <w:p w14:paraId="7AD31B27"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03" w:type="dxa"/>
            <w:tcMar>
              <w:top w:w="0" w:type="dxa"/>
              <w:left w:w="75" w:type="dxa"/>
              <w:bottom w:w="0" w:type="dxa"/>
              <w:right w:w="75" w:type="dxa"/>
            </w:tcMar>
            <w:vAlign w:val="center"/>
          </w:tcPr>
          <w:p w14:paraId="0FC598C3" w14:textId="77777777" w:rsidR="00B85ED1" w:rsidRDefault="00B85ED1" w:rsidP="00775F70">
            <w:pPr>
              <w:rPr>
                <w:sz w:val="13"/>
                <w:szCs w:val="13"/>
              </w:rPr>
            </w:pPr>
            <w:r>
              <w:rPr>
                <w:rFonts w:ascii="Helvetica Neue" w:eastAsia="Helvetica Neue" w:hAnsi="Helvetica Neue" w:cs="Helvetica Neue"/>
                <w:color w:val="000000"/>
                <w:sz w:val="13"/>
                <w:szCs w:val="13"/>
              </w:rPr>
              <w:t>2</w:t>
            </w:r>
          </w:p>
        </w:tc>
        <w:tc>
          <w:tcPr>
            <w:tcW w:w="447" w:type="dxa"/>
            <w:tcMar>
              <w:top w:w="0" w:type="dxa"/>
              <w:left w:w="75" w:type="dxa"/>
              <w:bottom w:w="0" w:type="dxa"/>
              <w:right w:w="75" w:type="dxa"/>
            </w:tcMar>
            <w:vAlign w:val="center"/>
          </w:tcPr>
          <w:p w14:paraId="2A823267" w14:textId="77777777" w:rsidR="00B85ED1" w:rsidRDefault="00B85ED1" w:rsidP="00775F70">
            <w:pPr>
              <w:rPr>
                <w:sz w:val="13"/>
                <w:szCs w:val="13"/>
              </w:rPr>
            </w:pPr>
            <w:r>
              <w:rPr>
                <w:rFonts w:ascii="Helvetica Neue" w:eastAsia="Helvetica Neue" w:hAnsi="Helvetica Neue" w:cs="Helvetica Neue"/>
                <w:color w:val="000000"/>
                <w:sz w:val="13"/>
                <w:szCs w:val="13"/>
              </w:rPr>
              <w:t>4</w:t>
            </w:r>
          </w:p>
        </w:tc>
        <w:tc>
          <w:tcPr>
            <w:tcW w:w="446" w:type="dxa"/>
            <w:tcMar>
              <w:top w:w="0" w:type="dxa"/>
              <w:left w:w="75" w:type="dxa"/>
              <w:bottom w:w="0" w:type="dxa"/>
              <w:right w:w="75" w:type="dxa"/>
            </w:tcMar>
            <w:vAlign w:val="center"/>
          </w:tcPr>
          <w:p w14:paraId="5FD470C8"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396" w:type="dxa"/>
            <w:tcMar>
              <w:top w:w="0" w:type="dxa"/>
              <w:left w:w="75" w:type="dxa"/>
              <w:bottom w:w="0" w:type="dxa"/>
              <w:right w:w="75" w:type="dxa"/>
            </w:tcMar>
            <w:vAlign w:val="center"/>
          </w:tcPr>
          <w:p w14:paraId="73F7A0EA"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18" w:type="dxa"/>
            <w:tcMar>
              <w:top w:w="0" w:type="dxa"/>
              <w:left w:w="75" w:type="dxa"/>
              <w:bottom w:w="0" w:type="dxa"/>
              <w:right w:w="75" w:type="dxa"/>
            </w:tcMar>
            <w:vAlign w:val="center"/>
          </w:tcPr>
          <w:p w14:paraId="7DE51F4C"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32" w:type="dxa"/>
            <w:tcMar>
              <w:top w:w="0" w:type="dxa"/>
              <w:left w:w="75" w:type="dxa"/>
              <w:bottom w:w="0" w:type="dxa"/>
              <w:right w:w="75" w:type="dxa"/>
            </w:tcMar>
            <w:vAlign w:val="center"/>
          </w:tcPr>
          <w:p w14:paraId="59EEB532" w14:textId="77777777" w:rsidR="00B85ED1" w:rsidRDefault="00B85ED1" w:rsidP="00775F70">
            <w:pPr>
              <w:rPr>
                <w:sz w:val="13"/>
                <w:szCs w:val="13"/>
              </w:rPr>
            </w:pPr>
            <w:r>
              <w:rPr>
                <w:rFonts w:ascii="Helvetica Neue" w:eastAsia="Helvetica Neue" w:hAnsi="Helvetica Neue" w:cs="Helvetica Neue"/>
                <w:color w:val="000000"/>
                <w:sz w:val="13"/>
                <w:szCs w:val="13"/>
              </w:rPr>
              <w:t>8</w:t>
            </w:r>
          </w:p>
        </w:tc>
        <w:tc>
          <w:tcPr>
            <w:tcW w:w="432" w:type="dxa"/>
            <w:tcMar>
              <w:top w:w="0" w:type="dxa"/>
              <w:left w:w="75" w:type="dxa"/>
              <w:bottom w:w="0" w:type="dxa"/>
              <w:right w:w="75" w:type="dxa"/>
            </w:tcMar>
            <w:vAlign w:val="center"/>
          </w:tcPr>
          <w:p w14:paraId="35AA327B" w14:textId="77777777" w:rsidR="00B85ED1" w:rsidRDefault="00B85ED1" w:rsidP="00775F70">
            <w:pPr>
              <w:rPr>
                <w:sz w:val="13"/>
                <w:szCs w:val="13"/>
              </w:rPr>
            </w:pPr>
            <w:r>
              <w:rPr>
                <w:rFonts w:ascii="Helvetica Neue" w:eastAsia="Helvetica Neue" w:hAnsi="Helvetica Neue" w:cs="Helvetica Neue"/>
                <w:color w:val="000000"/>
                <w:sz w:val="13"/>
                <w:szCs w:val="13"/>
              </w:rPr>
              <w:t>3</w:t>
            </w:r>
          </w:p>
        </w:tc>
        <w:tc>
          <w:tcPr>
            <w:tcW w:w="338" w:type="dxa"/>
            <w:tcMar>
              <w:top w:w="0" w:type="dxa"/>
              <w:left w:w="75" w:type="dxa"/>
              <w:bottom w:w="0" w:type="dxa"/>
              <w:right w:w="75" w:type="dxa"/>
            </w:tcMar>
            <w:vAlign w:val="center"/>
          </w:tcPr>
          <w:p w14:paraId="5D5F6110" w14:textId="77777777" w:rsidR="00B85ED1" w:rsidRDefault="00B85ED1" w:rsidP="00775F70">
            <w:pPr>
              <w:rPr>
                <w:sz w:val="13"/>
                <w:szCs w:val="13"/>
              </w:rPr>
            </w:pPr>
            <w:r>
              <w:rPr>
                <w:rFonts w:ascii="Helvetica Neue" w:eastAsia="Helvetica Neue" w:hAnsi="Helvetica Neue" w:cs="Helvetica Neue"/>
                <w:color w:val="000000"/>
                <w:sz w:val="13"/>
                <w:szCs w:val="13"/>
              </w:rPr>
              <w:t>1</w:t>
            </w:r>
          </w:p>
        </w:tc>
        <w:tc>
          <w:tcPr>
            <w:tcW w:w="439" w:type="dxa"/>
            <w:tcMar>
              <w:top w:w="0" w:type="dxa"/>
              <w:left w:w="75" w:type="dxa"/>
              <w:bottom w:w="0" w:type="dxa"/>
              <w:right w:w="75" w:type="dxa"/>
            </w:tcMar>
            <w:vAlign w:val="center"/>
          </w:tcPr>
          <w:p w14:paraId="2F1B8E7C"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r>
      <w:tr w:rsidR="00B85ED1" w14:paraId="5411493D" w14:textId="77777777" w:rsidTr="00775F70">
        <w:trPr>
          <w:trHeight w:val="244"/>
          <w:jc w:val="center"/>
        </w:trPr>
        <w:tc>
          <w:tcPr>
            <w:tcW w:w="735" w:type="dxa"/>
            <w:tcBorders>
              <w:right w:val="single" w:sz="4" w:space="0" w:color="000000"/>
            </w:tcBorders>
            <w:tcMar>
              <w:top w:w="0" w:type="dxa"/>
              <w:left w:w="75" w:type="dxa"/>
              <w:bottom w:w="0" w:type="dxa"/>
              <w:right w:w="75" w:type="dxa"/>
            </w:tcMar>
            <w:vAlign w:val="center"/>
          </w:tcPr>
          <w:p w14:paraId="668028F9" w14:textId="77777777" w:rsidR="00B85ED1" w:rsidRDefault="00B85ED1" w:rsidP="00775F70">
            <w:pPr>
              <w:rPr>
                <w:sz w:val="13"/>
                <w:szCs w:val="13"/>
              </w:rPr>
            </w:pPr>
            <w:r>
              <w:rPr>
                <w:rFonts w:ascii="Helvetica Neue" w:eastAsia="Helvetica Neue" w:hAnsi="Helvetica Neue" w:cs="Helvetica Neue"/>
                <w:b/>
                <w:color w:val="000000"/>
                <w:sz w:val="13"/>
                <w:szCs w:val="13"/>
              </w:rPr>
              <w:t>4.2.2</w:t>
            </w:r>
          </w:p>
        </w:tc>
        <w:tc>
          <w:tcPr>
            <w:tcW w:w="418" w:type="dxa"/>
            <w:tcBorders>
              <w:left w:val="single" w:sz="4" w:space="0" w:color="000000"/>
            </w:tcBorders>
            <w:tcMar>
              <w:top w:w="0" w:type="dxa"/>
              <w:left w:w="75" w:type="dxa"/>
              <w:bottom w:w="0" w:type="dxa"/>
              <w:right w:w="75" w:type="dxa"/>
            </w:tcMar>
            <w:vAlign w:val="center"/>
          </w:tcPr>
          <w:p w14:paraId="5DB0B31E"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25" w:type="dxa"/>
            <w:tcMar>
              <w:top w:w="0" w:type="dxa"/>
              <w:left w:w="75" w:type="dxa"/>
              <w:bottom w:w="0" w:type="dxa"/>
              <w:right w:w="75" w:type="dxa"/>
            </w:tcMar>
            <w:vAlign w:val="center"/>
          </w:tcPr>
          <w:p w14:paraId="5ED47DDB" w14:textId="77777777" w:rsidR="00B85ED1" w:rsidRDefault="00B85ED1" w:rsidP="00775F70">
            <w:pPr>
              <w:rPr>
                <w:sz w:val="13"/>
                <w:szCs w:val="13"/>
              </w:rPr>
            </w:pPr>
            <w:r>
              <w:rPr>
                <w:rFonts w:ascii="Helvetica Neue" w:eastAsia="Helvetica Neue" w:hAnsi="Helvetica Neue" w:cs="Helvetica Neue"/>
                <w:color w:val="000000"/>
                <w:sz w:val="13"/>
                <w:szCs w:val="13"/>
              </w:rPr>
              <w:t>1</w:t>
            </w:r>
          </w:p>
        </w:tc>
        <w:tc>
          <w:tcPr>
            <w:tcW w:w="418" w:type="dxa"/>
            <w:tcMar>
              <w:top w:w="0" w:type="dxa"/>
              <w:left w:w="75" w:type="dxa"/>
              <w:bottom w:w="0" w:type="dxa"/>
              <w:right w:w="75" w:type="dxa"/>
            </w:tcMar>
            <w:vAlign w:val="center"/>
          </w:tcPr>
          <w:p w14:paraId="18ED3359"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18" w:type="dxa"/>
            <w:tcMar>
              <w:top w:w="0" w:type="dxa"/>
              <w:left w:w="75" w:type="dxa"/>
              <w:bottom w:w="0" w:type="dxa"/>
              <w:right w:w="75" w:type="dxa"/>
            </w:tcMar>
            <w:vAlign w:val="center"/>
          </w:tcPr>
          <w:p w14:paraId="5ED78950"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32" w:type="dxa"/>
            <w:tcMar>
              <w:top w:w="0" w:type="dxa"/>
              <w:left w:w="75" w:type="dxa"/>
              <w:bottom w:w="0" w:type="dxa"/>
              <w:right w:w="75" w:type="dxa"/>
            </w:tcMar>
            <w:vAlign w:val="center"/>
          </w:tcPr>
          <w:p w14:paraId="0DBBB3CF" w14:textId="77777777" w:rsidR="00B85ED1" w:rsidRDefault="00B85ED1" w:rsidP="00775F70">
            <w:pPr>
              <w:rPr>
                <w:sz w:val="13"/>
                <w:szCs w:val="13"/>
              </w:rPr>
            </w:pPr>
            <w:r>
              <w:rPr>
                <w:rFonts w:ascii="Helvetica Neue" w:eastAsia="Helvetica Neue" w:hAnsi="Helvetica Neue" w:cs="Helvetica Neue"/>
                <w:color w:val="000000"/>
                <w:sz w:val="13"/>
                <w:szCs w:val="13"/>
              </w:rPr>
              <w:t>53</w:t>
            </w:r>
          </w:p>
        </w:tc>
        <w:tc>
          <w:tcPr>
            <w:tcW w:w="432" w:type="dxa"/>
            <w:tcMar>
              <w:top w:w="0" w:type="dxa"/>
              <w:left w:w="75" w:type="dxa"/>
              <w:bottom w:w="0" w:type="dxa"/>
              <w:right w:w="75" w:type="dxa"/>
            </w:tcMar>
            <w:vAlign w:val="center"/>
          </w:tcPr>
          <w:p w14:paraId="74EDB555" w14:textId="77777777" w:rsidR="00B85ED1" w:rsidRDefault="00B85ED1" w:rsidP="00775F70">
            <w:pPr>
              <w:rPr>
                <w:sz w:val="13"/>
                <w:szCs w:val="13"/>
              </w:rPr>
            </w:pPr>
            <w:r>
              <w:rPr>
                <w:rFonts w:ascii="Helvetica Neue" w:eastAsia="Helvetica Neue" w:hAnsi="Helvetica Neue" w:cs="Helvetica Neue"/>
                <w:color w:val="000000"/>
                <w:sz w:val="13"/>
                <w:szCs w:val="13"/>
              </w:rPr>
              <w:t>31</w:t>
            </w:r>
          </w:p>
        </w:tc>
        <w:tc>
          <w:tcPr>
            <w:tcW w:w="374" w:type="dxa"/>
            <w:tcMar>
              <w:top w:w="0" w:type="dxa"/>
              <w:left w:w="75" w:type="dxa"/>
              <w:bottom w:w="0" w:type="dxa"/>
              <w:right w:w="75" w:type="dxa"/>
            </w:tcMar>
            <w:vAlign w:val="center"/>
          </w:tcPr>
          <w:p w14:paraId="5E52735D" w14:textId="77777777" w:rsidR="00B85ED1" w:rsidRDefault="00B85ED1" w:rsidP="00775F70">
            <w:pPr>
              <w:rPr>
                <w:sz w:val="13"/>
                <w:szCs w:val="13"/>
              </w:rPr>
            </w:pPr>
            <w:r>
              <w:rPr>
                <w:rFonts w:ascii="Helvetica Neue" w:eastAsia="Helvetica Neue" w:hAnsi="Helvetica Neue" w:cs="Helvetica Neue"/>
                <w:color w:val="000000"/>
                <w:sz w:val="13"/>
                <w:szCs w:val="13"/>
              </w:rPr>
              <w:t>76</w:t>
            </w:r>
          </w:p>
        </w:tc>
        <w:tc>
          <w:tcPr>
            <w:tcW w:w="367" w:type="dxa"/>
            <w:tcMar>
              <w:top w:w="0" w:type="dxa"/>
              <w:left w:w="75" w:type="dxa"/>
              <w:bottom w:w="0" w:type="dxa"/>
              <w:right w:w="75" w:type="dxa"/>
            </w:tcMar>
            <w:vAlign w:val="center"/>
          </w:tcPr>
          <w:p w14:paraId="1C20AFCC" w14:textId="77777777" w:rsidR="00B85ED1" w:rsidRDefault="00B85ED1" w:rsidP="00775F70">
            <w:pPr>
              <w:rPr>
                <w:sz w:val="13"/>
                <w:szCs w:val="13"/>
              </w:rPr>
            </w:pPr>
            <w:r>
              <w:rPr>
                <w:rFonts w:ascii="Helvetica Neue" w:eastAsia="Helvetica Neue" w:hAnsi="Helvetica Neue" w:cs="Helvetica Neue"/>
                <w:color w:val="000000"/>
                <w:sz w:val="13"/>
                <w:szCs w:val="13"/>
              </w:rPr>
              <w:t>51</w:t>
            </w:r>
          </w:p>
        </w:tc>
        <w:tc>
          <w:tcPr>
            <w:tcW w:w="403" w:type="dxa"/>
            <w:tcMar>
              <w:top w:w="0" w:type="dxa"/>
              <w:left w:w="75" w:type="dxa"/>
              <w:bottom w:w="0" w:type="dxa"/>
              <w:right w:w="75" w:type="dxa"/>
            </w:tcMar>
            <w:vAlign w:val="center"/>
          </w:tcPr>
          <w:p w14:paraId="2D04E600"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25" w:type="dxa"/>
            <w:tcMar>
              <w:top w:w="0" w:type="dxa"/>
              <w:left w:w="75" w:type="dxa"/>
              <w:bottom w:w="0" w:type="dxa"/>
              <w:right w:w="75" w:type="dxa"/>
            </w:tcMar>
            <w:vAlign w:val="center"/>
          </w:tcPr>
          <w:p w14:paraId="2FF84D04"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10" w:type="dxa"/>
            <w:tcMar>
              <w:top w:w="0" w:type="dxa"/>
              <w:left w:w="75" w:type="dxa"/>
              <w:bottom w:w="0" w:type="dxa"/>
              <w:right w:w="75" w:type="dxa"/>
            </w:tcMar>
            <w:vAlign w:val="center"/>
          </w:tcPr>
          <w:p w14:paraId="63AF6313" w14:textId="77777777" w:rsidR="00B85ED1" w:rsidRDefault="00B85ED1" w:rsidP="00775F70">
            <w:pPr>
              <w:rPr>
                <w:sz w:val="13"/>
                <w:szCs w:val="13"/>
              </w:rPr>
            </w:pPr>
            <w:r>
              <w:rPr>
                <w:rFonts w:ascii="Helvetica Neue" w:eastAsia="Helvetica Neue" w:hAnsi="Helvetica Neue" w:cs="Helvetica Neue"/>
                <w:color w:val="000000"/>
                <w:sz w:val="13"/>
                <w:szCs w:val="13"/>
              </w:rPr>
              <w:t>5</w:t>
            </w:r>
          </w:p>
        </w:tc>
        <w:tc>
          <w:tcPr>
            <w:tcW w:w="439" w:type="dxa"/>
            <w:tcMar>
              <w:top w:w="0" w:type="dxa"/>
              <w:left w:w="75" w:type="dxa"/>
              <w:bottom w:w="0" w:type="dxa"/>
              <w:right w:w="75" w:type="dxa"/>
            </w:tcMar>
            <w:vAlign w:val="center"/>
          </w:tcPr>
          <w:p w14:paraId="5A78BAD3"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25" w:type="dxa"/>
            <w:tcMar>
              <w:top w:w="0" w:type="dxa"/>
              <w:left w:w="75" w:type="dxa"/>
              <w:bottom w:w="0" w:type="dxa"/>
              <w:right w:w="75" w:type="dxa"/>
            </w:tcMar>
            <w:vAlign w:val="center"/>
          </w:tcPr>
          <w:p w14:paraId="64A41235" w14:textId="77777777" w:rsidR="00B85ED1" w:rsidRDefault="00B85ED1" w:rsidP="00775F70">
            <w:pPr>
              <w:rPr>
                <w:sz w:val="13"/>
                <w:szCs w:val="13"/>
              </w:rPr>
            </w:pPr>
            <w:r>
              <w:rPr>
                <w:rFonts w:ascii="Helvetica Neue" w:eastAsia="Helvetica Neue" w:hAnsi="Helvetica Neue" w:cs="Helvetica Neue"/>
                <w:color w:val="000000"/>
                <w:sz w:val="13"/>
                <w:szCs w:val="13"/>
              </w:rPr>
              <w:t>12</w:t>
            </w:r>
          </w:p>
        </w:tc>
        <w:tc>
          <w:tcPr>
            <w:tcW w:w="418" w:type="dxa"/>
            <w:tcMar>
              <w:top w:w="0" w:type="dxa"/>
              <w:left w:w="75" w:type="dxa"/>
              <w:bottom w:w="0" w:type="dxa"/>
              <w:right w:w="75" w:type="dxa"/>
            </w:tcMar>
            <w:vAlign w:val="center"/>
          </w:tcPr>
          <w:p w14:paraId="055B6821" w14:textId="77777777" w:rsidR="00B85ED1" w:rsidRDefault="00B85ED1" w:rsidP="00775F70">
            <w:pPr>
              <w:rPr>
                <w:sz w:val="13"/>
                <w:szCs w:val="13"/>
              </w:rPr>
            </w:pPr>
            <w:r>
              <w:rPr>
                <w:rFonts w:ascii="Helvetica Neue" w:eastAsia="Helvetica Neue" w:hAnsi="Helvetica Neue" w:cs="Helvetica Neue"/>
                <w:color w:val="000000"/>
                <w:sz w:val="13"/>
                <w:szCs w:val="13"/>
              </w:rPr>
              <w:t>2</w:t>
            </w:r>
          </w:p>
        </w:tc>
        <w:tc>
          <w:tcPr>
            <w:tcW w:w="403" w:type="dxa"/>
            <w:tcMar>
              <w:top w:w="0" w:type="dxa"/>
              <w:left w:w="75" w:type="dxa"/>
              <w:bottom w:w="0" w:type="dxa"/>
              <w:right w:w="75" w:type="dxa"/>
            </w:tcMar>
            <w:vAlign w:val="center"/>
          </w:tcPr>
          <w:p w14:paraId="1EB66A8B" w14:textId="77777777" w:rsidR="00B85ED1" w:rsidRDefault="00B85ED1" w:rsidP="00775F70">
            <w:pPr>
              <w:rPr>
                <w:sz w:val="13"/>
                <w:szCs w:val="13"/>
              </w:rPr>
            </w:pPr>
            <w:r>
              <w:rPr>
                <w:rFonts w:ascii="Helvetica Neue" w:eastAsia="Helvetica Neue" w:hAnsi="Helvetica Neue" w:cs="Helvetica Neue"/>
                <w:color w:val="000000"/>
                <w:sz w:val="13"/>
                <w:szCs w:val="13"/>
              </w:rPr>
              <w:t>10</w:t>
            </w:r>
          </w:p>
        </w:tc>
        <w:tc>
          <w:tcPr>
            <w:tcW w:w="447" w:type="dxa"/>
            <w:tcMar>
              <w:top w:w="0" w:type="dxa"/>
              <w:left w:w="75" w:type="dxa"/>
              <w:bottom w:w="0" w:type="dxa"/>
              <w:right w:w="75" w:type="dxa"/>
            </w:tcMar>
            <w:vAlign w:val="center"/>
          </w:tcPr>
          <w:p w14:paraId="572224F2" w14:textId="77777777" w:rsidR="00B85ED1" w:rsidRDefault="00B85ED1" w:rsidP="00775F70">
            <w:pPr>
              <w:rPr>
                <w:sz w:val="13"/>
                <w:szCs w:val="13"/>
              </w:rPr>
            </w:pPr>
            <w:r>
              <w:rPr>
                <w:rFonts w:ascii="Helvetica Neue" w:eastAsia="Helvetica Neue" w:hAnsi="Helvetica Neue" w:cs="Helvetica Neue"/>
                <w:color w:val="000000"/>
                <w:sz w:val="13"/>
                <w:szCs w:val="13"/>
              </w:rPr>
              <w:t>10</w:t>
            </w:r>
          </w:p>
        </w:tc>
        <w:tc>
          <w:tcPr>
            <w:tcW w:w="446" w:type="dxa"/>
            <w:tcMar>
              <w:top w:w="0" w:type="dxa"/>
              <w:left w:w="75" w:type="dxa"/>
              <w:bottom w:w="0" w:type="dxa"/>
              <w:right w:w="75" w:type="dxa"/>
            </w:tcMar>
            <w:vAlign w:val="center"/>
          </w:tcPr>
          <w:p w14:paraId="53F03892" w14:textId="77777777" w:rsidR="00B85ED1" w:rsidRDefault="00B85ED1" w:rsidP="00775F70">
            <w:pPr>
              <w:rPr>
                <w:sz w:val="13"/>
                <w:szCs w:val="13"/>
              </w:rPr>
            </w:pPr>
            <w:r>
              <w:rPr>
                <w:rFonts w:ascii="Helvetica Neue" w:eastAsia="Helvetica Neue" w:hAnsi="Helvetica Neue" w:cs="Helvetica Neue"/>
                <w:color w:val="000000"/>
                <w:sz w:val="13"/>
                <w:szCs w:val="13"/>
              </w:rPr>
              <w:t>1</w:t>
            </w:r>
          </w:p>
        </w:tc>
        <w:tc>
          <w:tcPr>
            <w:tcW w:w="396" w:type="dxa"/>
            <w:tcMar>
              <w:top w:w="0" w:type="dxa"/>
              <w:left w:w="75" w:type="dxa"/>
              <w:bottom w:w="0" w:type="dxa"/>
              <w:right w:w="75" w:type="dxa"/>
            </w:tcMar>
            <w:vAlign w:val="center"/>
          </w:tcPr>
          <w:p w14:paraId="41B71F04"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18" w:type="dxa"/>
            <w:tcMar>
              <w:top w:w="0" w:type="dxa"/>
              <w:left w:w="75" w:type="dxa"/>
              <w:bottom w:w="0" w:type="dxa"/>
              <w:right w:w="75" w:type="dxa"/>
            </w:tcMar>
            <w:vAlign w:val="center"/>
          </w:tcPr>
          <w:p w14:paraId="292DBE76"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32" w:type="dxa"/>
            <w:tcMar>
              <w:top w:w="0" w:type="dxa"/>
              <w:left w:w="75" w:type="dxa"/>
              <w:bottom w:w="0" w:type="dxa"/>
              <w:right w:w="75" w:type="dxa"/>
            </w:tcMar>
            <w:vAlign w:val="center"/>
          </w:tcPr>
          <w:p w14:paraId="5AF07ED2"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32" w:type="dxa"/>
            <w:tcMar>
              <w:top w:w="0" w:type="dxa"/>
              <w:left w:w="75" w:type="dxa"/>
              <w:bottom w:w="0" w:type="dxa"/>
              <w:right w:w="75" w:type="dxa"/>
            </w:tcMar>
            <w:vAlign w:val="center"/>
          </w:tcPr>
          <w:p w14:paraId="573E22D7"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338" w:type="dxa"/>
            <w:tcMar>
              <w:top w:w="0" w:type="dxa"/>
              <w:left w:w="75" w:type="dxa"/>
              <w:bottom w:w="0" w:type="dxa"/>
              <w:right w:w="75" w:type="dxa"/>
            </w:tcMar>
            <w:vAlign w:val="center"/>
          </w:tcPr>
          <w:p w14:paraId="05CB892C"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39" w:type="dxa"/>
            <w:tcMar>
              <w:top w:w="0" w:type="dxa"/>
              <w:left w:w="75" w:type="dxa"/>
              <w:bottom w:w="0" w:type="dxa"/>
              <w:right w:w="75" w:type="dxa"/>
            </w:tcMar>
            <w:vAlign w:val="center"/>
          </w:tcPr>
          <w:p w14:paraId="6C5A0225" w14:textId="77777777" w:rsidR="00B85ED1" w:rsidRDefault="00B85ED1" w:rsidP="00775F70">
            <w:pPr>
              <w:rPr>
                <w:sz w:val="13"/>
                <w:szCs w:val="13"/>
              </w:rPr>
            </w:pPr>
            <w:r>
              <w:rPr>
                <w:rFonts w:ascii="Helvetica Neue" w:eastAsia="Helvetica Neue" w:hAnsi="Helvetica Neue" w:cs="Helvetica Neue"/>
                <w:color w:val="000000"/>
                <w:sz w:val="13"/>
                <w:szCs w:val="13"/>
              </w:rPr>
              <w:t>11</w:t>
            </w:r>
          </w:p>
        </w:tc>
      </w:tr>
      <w:tr w:rsidR="00B85ED1" w14:paraId="06F4E7C0" w14:textId="77777777" w:rsidTr="00775F70">
        <w:trPr>
          <w:trHeight w:val="224"/>
          <w:jc w:val="center"/>
        </w:trPr>
        <w:tc>
          <w:tcPr>
            <w:tcW w:w="735" w:type="dxa"/>
            <w:tcBorders>
              <w:right w:val="single" w:sz="4" w:space="0" w:color="000000"/>
            </w:tcBorders>
            <w:tcMar>
              <w:top w:w="0" w:type="dxa"/>
              <w:left w:w="75" w:type="dxa"/>
              <w:bottom w:w="0" w:type="dxa"/>
              <w:right w:w="75" w:type="dxa"/>
            </w:tcMar>
            <w:vAlign w:val="center"/>
          </w:tcPr>
          <w:p w14:paraId="3633967B" w14:textId="77777777" w:rsidR="00B85ED1" w:rsidRDefault="00B85ED1" w:rsidP="00775F70">
            <w:pPr>
              <w:rPr>
                <w:sz w:val="13"/>
                <w:szCs w:val="13"/>
              </w:rPr>
            </w:pPr>
            <w:r>
              <w:rPr>
                <w:rFonts w:ascii="Helvetica Neue" w:eastAsia="Helvetica Neue" w:hAnsi="Helvetica Neue" w:cs="Helvetica Neue"/>
                <w:b/>
                <w:color w:val="000000"/>
                <w:sz w:val="13"/>
                <w:szCs w:val="13"/>
              </w:rPr>
              <w:t>4.2.2.1</w:t>
            </w:r>
          </w:p>
        </w:tc>
        <w:tc>
          <w:tcPr>
            <w:tcW w:w="418" w:type="dxa"/>
            <w:tcBorders>
              <w:left w:val="single" w:sz="4" w:space="0" w:color="000000"/>
            </w:tcBorders>
            <w:tcMar>
              <w:top w:w="0" w:type="dxa"/>
              <w:left w:w="75" w:type="dxa"/>
              <w:bottom w:w="0" w:type="dxa"/>
              <w:right w:w="75" w:type="dxa"/>
            </w:tcMar>
            <w:vAlign w:val="center"/>
          </w:tcPr>
          <w:p w14:paraId="7420C70B"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25" w:type="dxa"/>
            <w:tcMar>
              <w:top w:w="0" w:type="dxa"/>
              <w:left w:w="75" w:type="dxa"/>
              <w:bottom w:w="0" w:type="dxa"/>
              <w:right w:w="75" w:type="dxa"/>
            </w:tcMar>
            <w:vAlign w:val="center"/>
          </w:tcPr>
          <w:p w14:paraId="2880F373"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18" w:type="dxa"/>
            <w:tcMar>
              <w:top w:w="0" w:type="dxa"/>
              <w:left w:w="75" w:type="dxa"/>
              <w:bottom w:w="0" w:type="dxa"/>
              <w:right w:w="75" w:type="dxa"/>
            </w:tcMar>
            <w:vAlign w:val="center"/>
          </w:tcPr>
          <w:p w14:paraId="76083F64"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18" w:type="dxa"/>
            <w:tcMar>
              <w:top w:w="0" w:type="dxa"/>
              <w:left w:w="75" w:type="dxa"/>
              <w:bottom w:w="0" w:type="dxa"/>
              <w:right w:w="75" w:type="dxa"/>
            </w:tcMar>
            <w:vAlign w:val="center"/>
          </w:tcPr>
          <w:p w14:paraId="3574DD82"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32" w:type="dxa"/>
            <w:tcMar>
              <w:top w:w="0" w:type="dxa"/>
              <w:left w:w="75" w:type="dxa"/>
              <w:bottom w:w="0" w:type="dxa"/>
              <w:right w:w="75" w:type="dxa"/>
            </w:tcMar>
            <w:vAlign w:val="center"/>
          </w:tcPr>
          <w:p w14:paraId="5F629991"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32" w:type="dxa"/>
            <w:tcMar>
              <w:top w:w="0" w:type="dxa"/>
              <w:left w:w="75" w:type="dxa"/>
              <w:bottom w:w="0" w:type="dxa"/>
              <w:right w:w="75" w:type="dxa"/>
            </w:tcMar>
            <w:vAlign w:val="center"/>
          </w:tcPr>
          <w:p w14:paraId="64AA4B9B" w14:textId="77777777" w:rsidR="00B85ED1" w:rsidRDefault="00B85ED1" w:rsidP="00775F70">
            <w:pPr>
              <w:rPr>
                <w:sz w:val="13"/>
                <w:szCs w:val="13"/>
              </w:rPr>
            </w:pPr>
            <w:r>
              <w:rPr>
                <w:rFonts w:ascii="Helvetica Neue" w:eastAsia="Helvetica Neue" w:hAnsi="Helvetica Neue" w:cs="Helvetica Neue"/>
                <w:color w:val="000000"/>
                <w:sz w:val="13"/>
                <w:szCs w:val="13"/>
              </w:rPr>
              <w:t>5</w:t>
            </w:r>
          </w:p>
        </w:tc>
        <w:tc>
          <w:tcPr>
            <w:tcW w:w="374" w:type="dxa"/>
            <w:tcMar>
              <w:top w:w="0" w:type="dxa"/>
              <w:left w:w="75" w:type="dxa"/>
              <w:bottom w:w="0" w:type="dxa"/>
              <w:right w:w="75" w:type="dxa"/>
            </w:tcMar>
            <w:vAlign w:val="center"/>
          </w:tcPr>
          <w:p w14:paraId="742363C7"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367" w:type="dxa"/>
            <w:tcMar>
              <w:top w:w="0" w:type="dxa"/>
              <w:left w:w="75" w:type="dxa"/>
              <w:bottom w:w="0" w:type="dxa"/>
              <w:right w:w="75" w:type="dxa"/>
            </w:tcMar>
            <w:vAlign w:val="center"/>
          </w:tcPr>
          <w:p w14:paraId="0CB7CDC5" w14:textId="77777777" w:rsidR="00B85ED1" w:rsidRDefault="00B85ED1" w:rsidP="00775F70">
            <w:pPr>
              <w:rPr>
                <w:sz w:val="13"/>
                <w:szCs w:val="13"/>
              </w:rPr>
            </w:pPr>
            <w:r>
              <w:rPr>
                <w:rFonts w:ascii="Helvetica Neue" w:eastAsia="Helvetica Neue" w:hAnsi="Helvetica Neue" w:cs="Helvetica Neue"/>
                <w:color w:val="000000"/>
                <w:sz w:val="13"/>
                <w:szCs w:val="13"/>
              </w:rPr>
              <w:t>9</w:t>
            </w:r>
          </w:p>
        </w:tc>
        <w:tc>
          <w:tcPr>
            <w:tcW w:w="403" w:type="dxa"/>
            <w:tcMar>
              <w:top w:w="0" w:type="dxa"/>
              <w:left w:w="75" w:type="dxa"/>
              <w:bottom w:w="0" w:type="dxa"/>
              <w:right w:w="75" w:type="dxa"/>
            </w:tcMar>
            <w:vAlign w:val="center"/>
          </w:tcPr>
          <w:p w14:paraId="025DB771"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25" w:type="dxa"/>
            <w:tcMar>
              <w:top w:w="0" w:type="dxa"/>
              <w:left w:w="75" w:type="dxa"/>
              <w:bottom w:w="0" w:type="dxa"/>
              <w:right w:w="75" w:type="dxa"/>
            </w:tcMar>
            <w:vAlign w:val="center"/>
          </w:tcPr>
          <w:p w14:paraId="6053185B"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10" w:type="dxa"/>
            <w:tcMar>
              <w:top w:w="0" w:type="dxa"/>
              <w:left w:w="75" w:type="dxa"/>
              <w:bottom w:w="0" w:type="dxa"/>
              <w:right w:w="75" w:type="dxa"/>
            </w:tcMar>
            <w:vAlign w:val="center"/>
          </w:tcPr>
          <w:p w14:paraId="6EDA3EA3"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39" w:type="dxa"/>
            <w:tcMar>
              <w:top w:w="0" w:type="dxa"/>
              <w:left w:w="75" w:type="dxa"/>
              <w:bottom w:w="0" w:type="dxa"/>
              <w:right w:w="75" w:type="dxa"/>
            </w:tcMar>
            <w:vAlign w:val="center"/>
          </w:tcPr>
          <w:p w14:paraId="45A1F36B"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25" w:type="dxa"/>
            <w:tcMar>
              <w:top w:w="0" w:type="dxa"/>
              <w:left w:w="75" w:type="dxa"/>
              <w:bottom w:w="0" w:type="dxa"/>
              <w:right w:w="75" w:type="dxa"/>
            </w:tcMar>
            <w:vAlign w:val="center"/>
          </w:tcPr>
          <w:p w14:paraId="7104219D"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18" w:type="dxa"/>
            <w:tcMar>
              <w:top w:w="0" w:type="dxa"/>
              <w:left w:w="75" w:type="dxa"/>
              <w:bottom w:w="0" w:type="dxa"/>
              <w:right w:w="75" w:type="dxa"/>
            </w:tcMar>
            <w:vAlign w:val="center"/>
          </w:tcPr>
          <w:p w14:paraId="468A8AC2"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03" w:type="dxa"/>
            <w:tcMar>
              <w:top w:w="0" w:type="dxa"/>
              <w:left w:w="75" w:type="dxa"/>
              <w:bottom w:w="0" w:type="dxa"/>
              <w:right w:w="75" w:type="dxa"/>
            </w:tcMar>
            <w:vAlign w:val="center"/>
          </w:tcPr>
          <w:p w14:paraId="4BF9FEBB"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47" w:type="dxa"/>
            <w:tcMar>
              <w:top w:w="0" w:type="dxa"/>
              <w:left w:w="75" w:type="dxa"/>
              <w:bottom w:w="0" w:type="dxa"/>
              <w:right w:w="75" w:type="dxa"/>
            </w:tcMar>
            <w:vAlign w:val="center"/>
          </w:tcPr>
          <w:p w14:paraId="50AE25FF"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46" w:type="dxa"/>
            <w:tcMar>
              <w:top w:w="0" w:type="dxa"/>
              <w:left w:w="75" w:type="dxa"/>
              <w:bottom w:w="0" w:type="dxa"/>
              <w:right w:w="75" w:type="dxa"/>
            </w:tcMar>
            <w:vAlign w:val="center"/>
          </w:tcPr>
          <w:p w14:paraId="43F48E37"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396" w:type="dxa"/>
            <w:tcMar>
              <w:top w:w="0" w:type="dxa"/>
              <w:left w:w="75" w:type="dxa"/>
              <w:bottom w:w="0" w:type="dxa"/>
              <w:right w:w="75" w:type="dxa"/>
            </w:tcMar>
            <w:vAlign w:val="center"/>
          </w:tcPr>
          <w:p w14:paraId="1800A102"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18" w:type="dxa"/>
            <w:tcMar>
              <w:top w:w="0" w:type="dxa"/>
              <w:left w:w="75" w:type="dxa"/>
              <w:bottom w:w="0" w:type="dxa"/>
              <w:right w:w="75" w:type="dxa"/>
            </w:tcMar>
            <w:vAlign w:val="center"/>
          </w:tcPr>
          <w:p w14:paraId="6B2D9913"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32" w:type="dxa"/>
            <w:tcMar>
              <w:top w:w="0" w:type="dxa"/>
              <w:left w:w="75" w:type="dxa"/>
              <w:bottom w:w="0" w:type="dxa"/>
              <w:right w:w="75" w:type="dxa"/>
            </w:tcMar>
            <w:vAlign w:val="center"/>
          </w:tcPr>
          <w:p w14:paraId="4F565574"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32" w:type="dxa"/>
            <w:tcMar>
              <w:top w:w="0" w:type="dxa"/>
              <w:left w:w="75" w:type="dxa"/>
              <w:bottom w:w="0" w:type="dxa"/>
              <w:right w:w="75" w:type="dxa"/>
            </w:tcMar>
            <w:vAlign w:val="center"/>
          </w:tcPr>
          <w:p w14:paraId="3E191E2E"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338" w:type="dxa"/>
            <w:tcMar>
              <w:top w:w="0" w:type="dxa"/>
              <w:left w:w="75" w:type="dxa"/>
              <w:bottom w:w="0" w:type="dxa"/>
              <w:right w:w="75" w:type="dxa"/>
            </w:tcMar>
            <w:vAlign w:val="center"/>
          </w:tcPr>
          <w:p w14:paraId="64A798C9"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39" w:type="dxa"/>
            <w:tcMar>
              <w:top w:w="0" w:type="dxa"/>
              <w:left w:w="75" w:type="dxa"/>
              <w:bottom w:w="0" w:type="dxa"/>
              <w:right w:w="75" w:type="dxa"/>
            </w:tcMar>
            <w:vAlign w:val="center"/>
          </w:tcPr>
          <w:p w14:paraId="0C9D3B34"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r>
      <w:tr w:rsidR="00B85ED1" w14:paraId="092E9E57" w14:textId="77777777" w:rsidTr="00775F70">
        <w:trPr>
          <w:trHeight w:val="224"/>
          <w:jc w:val="center"/>
        </w:trPr>
        <w:tc>
          <w:tcPr>
            <w:tcW w:w="735" w:type="dxa"/>
            <w:tcBorders>
              <w:right w:val="single" w:sz="4" w:space="0" w:color="000000"/>
            </w:tcBorders>
            <w:tcMar>
              <w:top w:w="0" w:type="dxa"/>
              <w:left w:w="75" w:type="dxa"/>
              <w:bottom w:w="0" w:type="dxa"/>
              <w:right w:w="75" w:type="dxa"/>
            </w:tcMar>
            <w:vAlign w:val="center"/>
          </w:tcPr>
          <w:p w14:paraId="7C6B6A84" w14:textId="77777777" w:rsidR="00B85ED1" w:rsidRDefault="00B85ED1" w:rsidP="00775F70">
            <w:pPr>
              <w:rPr>
                <w:sz w:val="13"/>
                <w:szCs w:val="13"/>
              </w:rPr>
            </w:pPr>
            <w:r>
              <w:rPr>
                <w:rFonts w:ascii="Helvetica Neue" w:eastAsia="Helvetica Neue" w:hAnsi="Helvetica Neue" w:cs="Helvetica Neue"/>
                <w:b/>
                <w:color w:val="000000"/>
                <w:sz w:val="13"/>
                <w:szCs w:val="13"/>
              </w:rPr>
              <w:t>4.3</w:t>
            </w:r>
          </w:p>
        </w:tc>
        <w:tc>
          <w:tcPr>
            <w:tcW w:w="418" w:type="dxa"/>
            <w:tcBorders>
              <w:left w:val="single" w:sz="4" w:space="0" w:color="000000"/>
            </w:tcBorders>
            <w:tcMar>
              <w:top w:w="0" w:type="dxa"/>
              <w:left w:w="75" w:type="dxa"/>
              <w:bottom w:w="0" w:type="dxa"/>
              <w:right w:w="75" w:type="dxa"/>
            </w:tcMar>
            <w:vAlign w:val="center"/>
          </w:tcPr>
          <w:p w14:paraId="3FE24BE1"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25" w:type="dxa"/>
            <w:tcMar>
              <w:top w:w="0" w:type="dxa"/>
              <w:left w:w="75" w:type="dxa"/>
              <w:bottom w:w="0" w:type="dxa"/>
              <w:right w:w="75" w:type="dxa"/>
            </w:tcMar>
            <w:vAlign w:val="center"/>
          </w:tcPr>
          <w:p w14:paraId="6785CF60"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18" w:type="dxa"/>
            <w:tcMar>
              <w:top w:w="0" w:type="dxa"/>
              <w:left w:w="75" w:type="dxa"/>
              <w:bottom w:w="0" w:type="dxa"/>
              <w:right w:w="75" w:type="dxa"/>
            </w:tcMar>
            <w:vAlign w:val="center"/>
          </w:tcPr>
          <w:p w14:paraId="13719182" w14:textId="77777777" w:rsidR="00B85ED1" w:rsidRDefault="00B85ED1" w:rsidP="00775F70">
            <w:pPr>
              <w:rPr>
                <w:sz w:val="13"/>
                <w:szCs w:val="13"/>
              </w:rPr>
            </w:pPr>
            <w:r>
              <w:rPr>
                <w:rFonts w:ascii="Helvetica Neue" w:eastAsia="Helvetica Neue" w:hAnsi="Helvetica Neue" w:cs="Helvetica Neue"/>
                <w:color w:val="000000"/>
                <w:sz w:val="13"/>
                <w:szCs w:val="13"/>
              </w:rPr>
              <w:t>17</w:t>
            </w:r>
          </w:p>
        </w:tc>
        <w:tc>
          <w:tcPr>
            <w:tcW w:w="418" w:type="dxa"/>
            <w:tcMar>
              <w:top w:w="0" w:type="dxa"/>
              <w:left w:w="75" w:type="dxa"/>
              <w:bottom w:w="0" w:type="dxa"/>
              <w:right w:w="75" w:type="dxa"/>
            </w:tcMar>
            <w:vAlign w:val="center"/>
          </w:tcPr>
          <w:p w14:paraId="06E7F6D5"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32" w:type="dxa"/>
            <w:tcMar>
              <w:top w:w="0" w:type="dxa"/>
              <w:left w:w="75" w:type="dxa"/>
              <w:bottom w:w="0" w:type="dxa"/>
              <w:right w:w="75" w:type="dxa"/>
            </w:tcMar>
            <w:vAlign w:val="center"/>
          </w:tcPr>
          <w:p w14:paraId="0BF4EB40"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32" w:type="dxa"/>
            <w:tcMar>
              <w:top w:w="0" w:type="dxa"/>
              <w:left w:w="75" w:type="dxa"/>
              <w:bottom w:w="0" w:type="dxa"/>
              <w:right w:w="75" w:type="dxa"/>
            </w:tcMar>
            <w:vAlign w:val="center"/>
          </w:tcPr>
          <w:p w14:paraId="4DF1AD9F"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374" w:type="dxa"/>
            <w:tcMar>
              <w:top w:w="0" w:type="dxa"/>
              <w:left w:w="75" w:type="dxa"/>
              <w:bottom w:w="0" w:type="dxa"/>
              <w:right w:w="75" w:type="dxa"/>
            </w:tcMar>
            <w:vAlign w:val="center"/>
          </w:tcPr>
          <w:p w14:paraId="4B9E8F84"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367" w:type="dxa"/>
            <w:tcMar>
              <w:top w:w="0" w:type="dxa"/>
              <w:left w:w="75" w:type="dxa"/>
              <w:bottom w:w="0" w:type="dxa"/>
              <w:right w:w="75" w:type="dxa"/>
            </w:tcMar>
            <w:vAlign w:val="center"/>
          </w:tcPr>
          <w:p w14:paraId="1CF4A43B" w14:textId="77777777" w:rsidR="00B85ED1" w:rsidRDefault="00B85ED1" w:rsidP="00775F70">
            <w:pPr>
              <w:rPr>
                <w:sz w:val="13"/>
                <w:szCs w:val="13"/>
              </w:rPr>
            </w:pPr>
            <w:r>
              <w:rPr>
                <w:rFonts w:ascii="Helvetica Neue" w:eastAsia="Helvetica Neue" w:hAnsi="Helvetica Neue" w:cs="Helvetica Neue"/>
                <w:color w:val="000000"/>
                <w:sz w:val="13"/>
                <w:szCs w:val="13"/>
              </w:rPr>
              <w:t>1</w:t>
            </w:r>
          </w:p>
        </w:tc>
        <w:tc>
          <w:tcPr>
            <w:tcW w:w="403" w:type="dxa"/>
            <w:tcMar>
              <w:top w:w="0" w:type="dxa"/>
              <w:left w:w="75" w:type="dxa"/>
              <w:bottom w:w="0" w:type="dxa"/>
              <w:right w:w="75" w:type="dxa"/>
            </w:tcMar>
            <w:vAlign w:val="center"/>
          </w:tcPr>
          <w:p w14:paraId="704D26C6"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25" w:type="dxa"/>
            <w:tcMar>
              <w:top w:w="0" w:type="dxa"/>
              <w:left w:w="75" w:type="dxa"/>
              <w:bottom w:w="0" w:type="dxa"/>
              <w:right w:w="75" w:type="dxa"/>
            </w:tcMar>
            <w:vAlign w:val="center"/>
          </w:tcPr>
          <w:p w14:paraId="5AD574BC"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10" w:type="dxa"/>
            <w:tcMar>
              <w:top w:w="0" w:type="dxa"/>
              <w:left w:w="75" w:type="dxa"/>
              <w:bottom w:w="0" w:type="dxa"/>
              <w:right w:w="75" w:type="dxa"/>
            </w:tcMar>
            <w:vAlign w:val="center"/>
          </w:tcPr>
          <w:p w14:paraId="49EC4569"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39" w:type="dxa"/>
            <w:tcMar>
              <w:top w:w="0" w:type="dxa"/>
              <w:left w:w="75" w:type="dxa"/>
              <w:bottom w:w="0" w:type="dxa"/>
              <w:right w:w="75" w:type="dxa"/>
            </w:tcMar>
            <w:vAlign w:val="center"/>
          </w:tcPr>
          <w:p w14:paraId="082FA351"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25" w:type="dxa"/>
            <w:tcMar>
              <w:top w:w="0" w:type="dxa"/>
              <w:left w:w="75" w:type="dxa"/>
              <w:bottom w:w="0" w:type="dxa"/>
              <w:right w:w="75" w:type="dxa"/>
            </w:tcMar>
            <w:vAlign w:val="center"/>
          </w:tcPr>
          <w:p w14:paraId="2699098F"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18" w:type="dxa"/>
            <w:tcMar>
              <w:top w:w="0" w:type="dxa"/>
              <w:left w:w="75" w:type="dxa"/>
              <w:bottom w:w="0" w:type="dxa"/>
              <w:right w:w="75" w:type="dxa"/>
            </w:tcMar>
            <w:vAlign w:val="center"/>
          </w:tcPr>
          <w:p w14:paraId="58107017" w14:textId="77777777" w:rsidR="00B85ED1" w:rsidRDefault="00B85ED1" w:rsidP="00775F70">
            <w:pPr>
              <w:rPr>
                <w:sz w:val="13"/>
                <w:szCs w:val="13"/>
              </w:rPr>
            </w:pPr>
            <w:r>
              <w:rPr>
                <w:rFonts w:ascii="Helvetica Neue" w:eastAsia="Helvetica Neue" w:hAnsi="Helvetica Neue" w:cs="Helvetica Neue"/>
                <w:color w:val="000000"/>
                <w:sz w:val="13"/>
                <w:szCs w:val="13"/>
              </w:rPr>
              <w:t>96</w:t>
            </w:r>
          </w:p>
        </w:tc>
        <w:tc>
          <w:tcPr>
            <w:tcW w:w="403" w:type="dxa"/>
            <w:tcMar>
              <w:top w:w="0" w:type="dxa"/>
              <w:left w:w="75" w:type="dxa"/>
              <w:bottom w:w="0" w:type="dxa"/>
              <w:right w:w="75" w:type="dxa"/>
            </w:tcMar>
            <w:vAlign w:val="center"/>
          </w:tcPr>
          <w:p w14:paraId="09A90497" w14:textId="77777777" w:rsidR="00B85ED1" w:rsidRDefault="00B85ED1" w:rsidP="00775F70">
            <w:pPr>
              <w:rPr>
                <w:sz w:val="13"/>
                <w:szCs w:val="13"/>
              </w:rPr>
            </w:pPr>
            <w:r>
              <w:rPr>
                <w:rFonts w:ascii="Helvetica Neue" w:eastAsia="Helvetica Neue" w:hAnsi="Helvetica Neue" w:cs="Helvetica Neue"/>
                <w:color w:val="000000"/>
                <w:sz w:val="13"/>
                <w:szCs w:val="13"/>
              </w:rPr>
              <w:t>1</w:t>
            </w:r>
          </w:p>
        </w:tc>
        <w:tc>
          <w:tcPr>
            <w:tcW w:w="447" w:type="dxa"/>
            <w:tcMar>
              <w:top w:w="0" w:type="dxa"/>
              <w:left w:w="75" w:type="dxa"/>
              <w:bottom w:w="0" w:type="dxa"/>
              <w:right w:w="75" w:type="dxa"/>
            </w:tcMar>
            <w:vAlign w:val="center"/>
          </w:tcPr>
          <w:p w14:paraId="3421CD5A"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46" w:type="dxa"/>
            <w:tcMar>
              <w:top w:w="0" w:type="dxa"/>
              <w:left w:w="75" w:type="dxa"/>
              <w:bottom w:w="0" w:type="dxa"/>
              <w:right w:w="75" w:type="dxa"/>
            </w:tcMar>
            <w:vAlign w:val="center"/>
          </w:tcPr>
          <w:p w14:paraId="0FCFCDE4"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396" w:type="dxa"/>
            <w:tcMar>
              <w:top w:w="0" w:type="dxa"/>
              <w:left w:w="75" w:type="dxa"/>
              <w:bottom w:w="0" w:type="dxa"/>
              <w:right w:w="75" w:type="dxa"/>
            </w:tcMar>
            <w:vAlign w:val="center"/>
          </w:tcPr>
          <w:p w14:paraId="321A4F4A"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18" w:type="dxa"/>
            <w:tcMar>
              <w:top w:w="0" w:type="dxa"/>
              <w:left w:w="75" w:type="dxa"/>
              <w:bottom w:w="0" w:type="dxa"/>
              <w:right w:w="75" w:type="dxa"/>
            </w:tcMar>
            <w:vAlign w:val="center"/>
          </w:tcPr>
          <w:p w14:paraId="36608AD9"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32" w:type="dxa"/>
            <w:tcMar>
              <w:top w:w="0" w:type="dxa"/>
              <w:left w:w="75" w:type="dxa"/>
              <w:bottom w:w="0" w:type="dxa"/>
              <w:right w:w="75" w:type="dxa"/>
            </w:tcMar>
            <w:vAlign w:val="center"/>
          </w:tcPr>
          <w:p w14:paraId="30BB6CD1"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32" w:type="dxa"/>
            <w:tcMar>
              <w:top w:w="0" w:type="dxa"/>
              <w:left w:w="75" w:type="dxa"/>
              <w:bottom w:w="0" w:type="dxa"/>
              <w:right w:w="75" w:type="dxa"/>
            </w:tcMar>
            <w:vAlign w:val="center"/>
          </w:tcPr>
          <w:p w14:paraId="214A5A6E"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338" w:type="dxa"/>
            <w:tcMar>
              <w:top w:w="0" w:type="dxa"/>
              <w:left w:w="75" w:type="dxa"/>
              <w:bottom w:w="0" w:type="dxa"/>
              <w:right w:w="75" w:type="dxa"/>
            </w:tcMar>
            <w:vAlign w:val="center"/>
          </w:tcPr>
          <w:p w14:paraId="3C7BF2E5"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39" w:type="dxa"/>
            <w:tcMar>
              <w:top w:w="0" w:type="dxa"/>
              <w:left w:w="75" w:type="dxa"/>
              <w:bottom w:w="0" w:type="dxa"/>
              <w:right w:w="75" w:type="dxa"/>
            </w:tcMar>
            <w:vAlign w:val="center"/>
          </w:tcPr>
          <w:p w14:paraId="7A221939"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r>
      <w:tr w:rsidR="00B85ED1" w14:paraId="695E31CB" w14:textId="77777777" w:rsidTr="00775F70">
        <w:trPr>
          <w:trHeight w:val="244"/>
          <w:jc w:val="center"/>
        </w:trPr>
        <w:tc>
          <w:tcPr>
            <w:tcW w:w="735" w:type="dxa"/>
            <w:tcBorders>
              <w:right w:val="single" w:sz="4" w:space="0" w:color="000000"/>
            </w:tcBorders>
            <w:tcMar>
              <w:top w:w="0" w:type="dxa"/>
              <w:left w:w="75" w:type="dxa"/>
              <w:bottom w:w="0" w:type="dxa"/>
              <w:right w:w="75" w:type="dxa"/>
            </w:tcMar>
            <w:vAlign w:val="center"/>
          </w:tcPr>
          <w:p w14:paraId="5C7D222E" w14:textId="77777777" w:rsidR="00B85ED1" w:rsidRDefault="00B85ED1" w:rsidP="00775F70">
            <w:pPr>
              <w:rPr>
                <w:sz w:val="13"/>
                <w:szCs w:val="13"/>
              </w:rPr>
            </w:pPr>
            <w:r>
              <w:rPr>
                <w:rFonts w:ascii="Helvetica Neue" w:eastAsia="Helvetica Neue" w:hAnsi="Helvetica Neue" w:cs="Helvetica Neue"/>
                <w:b/>
                <w:color w:val="000000"/>
                <w:sz w:val="13"/>
                <w:szCs w:val="13"/>
              </w:rPr>
              <w:t>4.3.1</w:t>
            </w:r>
          </w:p>
        </w:tc>
        <w:tc>
          <w:tcPr>
            <w:tcW w:w="418" w:type="dxa"/>
            <w:tcBorders>
              <w:left w:val="single" w:sz="4" w:space="0" w:color="000000"/>
            </w:tcBorders>
            <w:tcMar>
              <w:top w:w="0" w:type="dxa"/>
              <w:left w:w="75" w:type="dxa"/>
              <w:bottom w:w="0" w:type="dxa"/>
              <w:right w:w="75" w:type="dxa"/>
            </w:tcMar>
            <w:vAlign w:val="center"/>
          </w:tcPr>
          <w:p w14:paraId="47952FDA"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25" w:type="dxa"/>
            <w:tcMar>
              <w:top w:w="0" w:type="dxa"/>
              <w:left w:w="75" w:type="dxa"/>
              <w:bottom w:w="0" w:type="dxa"/>
              <w:right w:w="75" w:type="dxa"/>
            </w:tcMar>
            <w:vAlign w:val="center"/>
          </w:tcPr>
          <w:p w14:paraId="4159A2AD" w14:textId="77777777" w:rsidR="00B85ED1" w:rsidRDefault="00B85ED1" w:rsidP="00775F70">
            <w:pPr>
              <w:rPr>
                <w:sz w:val="13"/>
                <w:szCs w:val="13"/>
              </w:rPr>
            </w:pPr>
            <w:r>
              <w:rPr>
                <w:rFonts w:ascii="Helvetica Neue" w:eastAsia="Helvetica Neue" w:hAnsi="Helvetica Neue" w:cs="Helvetica Neue"/>
                <w:color w:val="000000"/>
                <w:sz w:val="13"/>
                <w:szCs w:val="13"/>
              </w:rPr>
              <w:t>3</w:t>
            </w:r>
          </w:p>
        </w:tc>
        <w:tc>
          <w:tcPr>
            <w:tcW w:w="418" w:type="dxa"/>
            <w:tcMar>
              <w:top w:w="0" w:type="dxa"/>
              <w:left w:w="75" w:type="dxa"/>
              <w:bottom w:w="0" w:type="dxa"/>
              <w:right w:w="75" w:type="dxa"/>
            </w:tcMar>
            <w:vAlign w:val="center"/>
          </w:tcPr>
          <w:p w14:paraId="26C29094"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18" w:type="dxa"/>
            <w:tcMar>
              <w:top w:w="0" w:type="dxa"/>
              <w:left w:w="75" w:type="dxa"/>
              <w:bottom w:w="0" w:type="dxa"/>
              <w:right w:w="75" w:type="dxa"/>
            </w:tcMar>
            <w:vAlign w:val="center"/>
          </w:tcPr>
          <w:p w14:paraId="11314D6B" w14:textId="77777777" w:rsidR="00B85ED1" w:rsidRDefault="00B85ED1" w:rsidP="00775F70">
            <w:pPr>
              <w:rPr>
                <w:sz w:val="13"/>
                <w:szCs w:val="13"/>
              </w:rPr>
            </w:pPr>
            <w:r>
              <w:rPr>
                <w:rFonts w:ascii="Helvetica Neue" w:eastAsia="Helvetica Neue" w:hAnsi="Helvetica Neue" w:cs="Helvetica Neue"/>
                <w:color w:val="000000"/>
                <w:sz w:val="13"/>
                <w:szCs w:val="13"/>
              </w:rPr>
              <w:t>1</w:t>
            </w:r>
          </w:p>
        </w:tc>
        <w:tc>
          <w:tcPr>
            <w:tcW w:w="432" w:type="dxa"/>
            <w:tcMar>
              <w:top w:w="0" w:type="dxa"/>
              <w:left w:w="75" w:type="dxa"/>
              <w:bottom w:w="0" w:type="dxa"/>
              <w:right w:w="75" w:type="dxa"/>
            </w:tcMar>
            <w:vAlign w:val="center"/>
          </w:tcPr>
          <w:p w14:paraId="2B73B892"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32" w:type="dxa"/>
            <w:tcMar>
              <w:top w:w="0" w:type="dxa"/>
              <w:left w:w="75" w:type="dxa"/>
              <w:bottom w:w="0" w:type="dxa"/>
              <w:right w:w="75" w:type="dxa"/>
            </w:tcMar>
            <w:vAlign w:val="center"/>
          </w:tcPr>
          <w:p w14:paraId="117C8372" w14:textId="77777777" w:rsidR="00B85ED1" w:rsidRDefault="00B85ED1" w:rsidP="00775F70">
            <w:pPr>
              <w:rPr>
                <w:sz w:val="13"/>
                <w:szCs w:val="13"/>
              </w:rPr>
            </w:pPr>
            <w:r>
              <w:rPr>
                <w:rFonts w:ascii="Helvetica Neue" w:eastAsia="Helvetica Neue" w:hAnsi="Helvetica Neue" w:cs="Helvetica Neue"/>
                <w:color w:val="000000"/>
                <w:sz w:val="13"/>
                <w:szCs w:val="13"/>
              </w:rPr>
              <w:t>1</w:t>
            </w:r>
          </w:p>
        </w:tc>
        <w:tc>
          <w:tcPr>
            <w:tcW w:w="374" w:type="dxa"/>
            <w:tcMar>
              <w:top w:w="0" w:type="dxa"/>
              <w:left w:w="75" w:type="dxa"/>
              <w:bottom w:w="0" w:type="dxa"/>
              <w:right w:w="75" w:type="dxa"/>
            </w:tcMar>
            <w:vAlign w:val="center"/>
          </w:tcPr>
          <w:p w14:paraId="70CB6E0C" w14:textId="77777777" w:rsidR="00B85ED1" w:rsidRDefault="00B85ED1" w:rsidP="00775F70">
            <w:pPr>
              <w:rPr>
                <w:sz w:val="13"/>
                <w:szCs w:val="13"/>
              </w:rPr>
            </w:pPr>
            <w:r>
              <w:rPr>
                <w:rFonts w:ascii="Helvetica Neue" w:eastAsia="Helvetica Neue" w:hAnsi="Helvetica Neue" w:cs="Helvetica Neue"/>
                <w:color w:val="000000"/>
                <w:sz w:val="13"/>
                <w:szCs w:val="13"/>
              </w:rPr>
              <w:t>2</w:t>
            </w:r>
          </w:p>
        </w:tc>
        <w:tc>
          <w:tcPr>
            <w:tcW w:w="367" w:type="dxa"/>
            <w:tcMar>
              <w:top w:w="0" w:type="dxa"/>
              <w:left w:w="75" w:type="dxa"/>
              <w:bottom w:w="0" w:type="dxa"/>
              <w:right w:w="75" w:type="dxa"/>
            </w:tcMar>
            <w:vAlign w:val="center"/>
          </w:tcPr>
          <w:p w14:paraId="4749C70F" w14:textId="77777777" w:rsidR="00B85ED1" w:rsidRDefault="00B85ED1" w:rsidP="00775F70">
            <w:pPr>
              <w:rPr>
                <w:sz w:val="13"/>
                <w:szCs w:val="13"/>
              </w:rPr>
            </w:pPr>
            <w:r>
              <w:rPr>
                <w:rFonts w:ascii="Helvetica Neue" w:eastAsia="Helvetica Neue" w:hAnsi="Helvetica Neue" w:cs="Helvetica Neue"/>
                <w:color w:val="000000"/>
                <w:sz w:val="13"/>
                <w:szCs w:val="13"/>
              </w:rPr>
              <w:t>21</w:t>
            </w:r>
          </w:p>
        </w:tc>
        <w:tc>
          <w:tcPr>
            <w:tcW w:w="403" w:type="dxa"/>
            <w:tcMar>
              <w:top w:w="0" w:type="dxa"/>
              <w:left w:w="75" w:type="dxa"/>
              <w:bottom w:w="0" w:type="dxa"/>
              <w:right w:w="75" w:type="dxa"/>
            </w:tcMar>
            <w:vAlign w:val="center"/>
          </w:tcPr>
          <w:p w14:paraId="7466584C"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25" w:type="dxa"/>
            <w:tcMar>
              <w:top w:w="0" w:type="dxa"/>
              <w:left w:w="75" w:type="dxa"/>
              <w:bottom w:w="0" w:type="dxa"/>
              <w:right w:w="75" w:type="dxa"/>
            </w:tcMar>
            <w:vAlign w:val="center"/>
          </w:tcPr>
          <w:p w14:paraId="15565140"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10" w:type="dxa"/>
            <w:tcMar>
              <w:top w:w="0" w:type="dxa"/>
              <w:left w:w="75" w:type="dxa"/>
              <w:bottom w:w="0" w:type="dxa"/>
              <w:right w:w="75" w:type="dxa"/>
            </w:tcMar>
            <w:vAlign w:val="center"/>
          </w:tcPr>
          <w:p w14:paraId="2B77BE9F"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39" w:type="dxa"/>
            <w:tcMar>
              <w:top w:w="0" w:type="dxa"/>
              <w:left w:w="75" w:type="dxa"/>
              <w:bottom w:w="0" w:type="dxa"/>
              <w:right w:w="75" w:type="dxa"/>
            </w:tcMar>
            <w:vAlign w:val="center"/>
          </w:tcPr>
          <w:p w14:paraId="2BD8A059"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25" w:type="dxa"/>
            <w:tcMar>
              <w:top w:w="0" w:type="dxa"/>
              <w:left w:w="75" w:type="dxa"/>
              <w:bottom w:w="0" w:type="dxa"/>
              <w:right w:w="75" w:type="dxa"/>
            </w:tcMar>
            <w:vAlign w:val="center"/>
          </w:tcPr>
          <w:p w14:paraId="308C2DDB"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18" w:type="dxa"/>
            <w:tcMar>
              <w:top w:w="0" w:type="dxa"/>
              <w:left w:w="75" w:type="dxa"/>
              <w:bottom w:w="0" w:type="dxa"/>
              <w:right w:w="75" w:type="dxa"/>
            </w:tcMar>
            <w:vAlign w:val="center"/>
          </w:tcPr>
          <w:p w14:paraId="0CC7F4E4" w14:textId="77777777" w:rsidR="00B85ED1" w:rsidRDefault="00B85ED1" w:rsidP="00775F70">
            <w:pPr>
              <w:rPr>
                <w:sz w:val="13"/>
                <w:szCs w:val="13"/>
              </w:rPr>
            </w:pPr>
            <w:r>
              <w:rPr>
                <w:rFonts w:ascii="Helvetica Neue" w:eastAsia="Helvetica Neue" w:hAnsi="Helvetica Neue" w:cs="Helvetica Neue"/>
                <w:color w:val="000000"/>
                <w:sz w:val="13"/>
                <w:szCs w:val="13"/>
              </w:rPr>
              <w:t>8</w:t>
            </w:r>
          </w:p>
        </w:tc>
        <w:tc>
          <w:tcPr>
            <w:tcW w:w="403" w:type="dxa"/>
            <w:tcMar>
              <w:top w:w="0" w:type="dxa"/>
              <w:left w:w="75" w:type="dxa"/>
              <w:bottom w:w="0" w:type="dxa"/>
              <w:right w:w="75" w:type="dxa"/>
            </w:tcMar>
            <w:vAlign w:val="center"/>
          </w:tcPr>
          <w:p w14:paraId="6E0A897F"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47" w:type="dxa"/>
            <w:tcMar>
              <w:top w:w="0" w:type="dxa"/>
              <w:left w:w="75" w:type="dxa"/>
              <w:bottom w:w="0" w:type="dxa"/>
              <w:right w:w="75" w:type="dxa"/>
            </w:tcMar>
            <w:vAlign w:val="center"/>
          </w:tcPr>
          <w:p w14:paraId="2549AF98" w14:textId="77777777" w:rsidR="00B85ED1" w:rsidRDefault="00B85ED1" w:rsidP="00775F70">
            <w:pPr>
              <w:rPr>
                <w:sz w:val="13"/>
                <w:szCs w:val="13"/>
              </w:rPr>
            </w:pPr>
            <w:r>
              <w:rPr>
                <w:rFonts w:ascii="Helvetica Neue" w:eastAsia="Helvetica Neue" w:hAnsi="Helvetica Neue" w:cs="Helvetica Neue"/>
                <w:color w:val="000000"/>
                <w:sz w:val="13"/>
                <w:szCs w:val="13"/>
              </w:rPr>
              <w:t>1</w:t>
            </w:r>
          </w:p>
        </w:tc>
        <w:tc>
          <w:tcPr>
            <w:tcW w:w="446" w:type="dxa"/>
            <w:tcMar>
              <w:top w:w="0" w:type="dxa"/>
              <w:left w:w="75" w:type="dxa"/>
              <w:bottom w:w="0" w:type="dxa"/>
              <w:right w:w="75" w:type="dxa"/>
            </w:tcMar>
            <w:vAlign w:val="center"/>
          </w:tcPr>
          <w:p w14:paraId="16E227C6"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396" w:type="dxa"/>
            <w:tcMar>
              <w:top w:w="0" w:type="dxa"/>
              <w:left w:w="75" w:type="dxa"/>
              <w:bottom w:w="0" w:type="dxa"/>
              <w:right w:w="75" w:type="dxa"/>
            </w:tcMar>
            <w:vAlign w:val="center"/>
          </w:tcPr>
          <w:p w14:paraId="7D1C8A54"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18" w:type="dxa"/>
            <w:tcMar>
              <w:top w:w="0" w:type="dxa"/>
              <w:left w:w="75" w:type="dxa"/>
              <w:bottom w:w="0" w:type="dxa"/>
              <w:right w:w="75" w:type="dxa"/>
            </w:tcMar>
            <w:vAlign w:val="center"/>
          </w:tcPr>
          <w:p w14:paraId="4AF3A995"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32" w:type="dxa"/>
            <w:tcMar>
              <w:top w:w="0" w:type="dxa"/>
              <w:left w:w="75" w:type="dxa"/>
              <w:bottom w:w="0" w:type="dxa"/>
              <w:right w:w="75" w:type="dxa"/>
            </w:tcMar>
            <w:vAlign w:val="center"/>
          </w:tcPr>
          <w:p w14:paraId="00BD96B8"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32" w:type="dxa"/>
            <w:tcMar>
              <w:top w:w="0" w:type="dxa"/>
              <w:left w:w="75" w:type="dxa"/>
              <w:bottom w:w="0" w:type="dxa"/>
              <w:right w:w="75" w:type="dxa"/>
            </w:tcMar>
            <w:vAlign w:val="center"/>
          </w:tcPr>
          <w:p w14:paraId="044BBF4E"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338" w:type="dxa"/>
            <w:tcMar>
              <w:top w:w="0" w:type="dxa"/>
              <w:left w:w="75" w:type="dxa"/>
              <w:bottom w:w="0" w:type="dxa"/>
              <w:right w:w="75" w:type="dxa"/>
            </w:tcMar>
            <w:vAlign w:val="center"/>
          </w:tcPr>
          <w:p w14:paraId="68F6B820"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39" w:type="dxa"/>
            <w:tcMar>
              <w:top w:w="0" w:type="dxa"/>
              <w:left w:w="75" w:type="dxa"/>
              <w:bottom w:w="0" w:type="dxa"/>
              <w:right w:w="75" w:type="dxa"/>
            </w:tcMar>
            <w:vAlign w:val="center"/>
          </w:tcPr>
          <w:p w14:paraId="5C029014" w14:textId="77777777" w:rsidR="00B85ED1" w:rsidRDefault="00B85ED1" w:rsidP="00775F70">
            <w:pPr>
              <w:rPr>
                <w:sz w:val="13"/>
                <w:szCs w:val="13"/>
              </w:rPr>
            </w:pPr>
            <w:r>
              <w:rPr>
                <w:rFonts w:ascii="Helvetica Neue" w:eastAsia="Helvetica Neue" w:hAnsi="Helvetica Neue" w:cs="Helvetica Neue"/>
                <w:color w:val="000000"/>
                <w:sz w:val="13"/>
                <w:szCs w:val="13"/>
              </w:rPr>
              <w:t>1</w:t>
            </w:r>
          </w:p>
        </w:tc>
      </w:tr>
      <w:tr w:rsidR="00B85ED1" w14:paraId="69E01A8F" w14:textId="77777777" w:rsidTr="00775F70">
        <w:trPr>
          <w:trHeight w:val="224"/>
          <w:jc w:val="center"/>
        </w:trPr>
        <w:tc>
          <w:tcPr>
            <w:tcW w:w="735" w:type="dxa"/>
            <w:tcBorders>
              <w:right w:val="single" w:sz="4" w:space="0" w:color="000000"/>
            </w:tcBorders>
            <w:tcMar>
              <w:top w:w="0" w:type="dxa"/>
              <w:left w:w="75" w:type="dxa"/>
              <w:bottom w:w="0" w:type="dxa"/>
              <w:right w:w="75" w:type="dxa"/>
            </w:tcMar>
            <w:vAlign w:val="center"/>
          </w:tcPr>
          <w:p w14:paraId="5DA9337A" w14:textId="77777777" w:rsidR="00B85ED1" w:rsidRDefault="00B85ED1" w:rsidP="00775F70">
            <w:pPr>
              <w:rPr>
                <w:sz w:val="13"/>
                <w:szCs w:val="13"/>
              </w:rPr>
            </w:pPr>
            <w:r>
              <w:rPr>
                <w:rFonts w:ascii="Helvetica Neue" w:eastAsia="Helvetica Neue" w:hAnsi="Helvetica Neue" w:cs="Helvetica Neue"/>
                <w:b/>
                <w:color w:val="000000"/>
                <w:sz w:val="13"/>
                <w:szCs w:val="13"/>
              </w:rPr>
              <w:t>4.3.2</w:t>
            </w:r>
          </w:p>
        </w:tc>
        <w:tc>
          <w:tcPr>
            <w:tcW w:w="418" w:type="dxa"/>
            <w:tcBorders>
              <w:left w:val="single" w:sz="4" w:space="0" w:color="000000"/>
            </w:tcBorders>
            <w:tcMar>
              <w:top w:w="0" w:type="dxa"/>
              <w:left w:w="75" w:type="dxa"/>
              <w:bottom w:w="0" w:type="dxa"/>
              <w:right w:w="75" w:type="dxa"/>
            </w:tcMar>
            <w:vAlign w:val="center"/>
          </w:tcPr>
          <w:p w14:paraId="3F28BD64"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25" w:type="dxa"/>
            <w:tcMar>
              <w:top w:w="0" w:type="dxa"/>
              <w:left w:w="75" w:type="dxa"/>
              <w:bottom w:w="0" w:type="dxa"/>
              <w:right w:w="75" w:type="dxa"/>
            </w:tcMar>
            <w:vAlign w:val="center"/>
          </w:tcPr>
          <w:p w14:paraId="18F678A7" w14:textId="77777777" w:rsidR="00B85ED1" w:rsidRDefault="00B85ED1" w:rsidP="00775F70">
            <w:pPr>
              <w:rPr>
                <w:sz w:val="13"/>
                <w:szCs w:val="13"/>
              </w:rPr>
            </w:pPr>
            <w:r>
              <w:rPr>
                <w:rFonts w:ascii="Helvetica Neue" w:eastAsia="Helvetica Neue" w:hAnsi="Helvetica Neue" w:cs="Helvetica Neue"/>
                <w:color w:val="000000"/>
                <w:sz w:val="13"/>
                <w:szCs w:val="13"/>
              </w:rPr>
              <w:t>1</w:t>
            </w:r>
          </w:p>
        </w:tc>
        <w:tc>
          <w:tcPr>
            <w:tcW w:w="418" w:type="dxa"/>
            <w:tcMar>
              <w:top w:w="0" w:type="dxa"/>
              <w:left w:w="75" w:type="dxa"/>
              <w:bottom w:w="0" w:type="dxa"/>
              <w:right w:w="75" w:type="dxa"/>
            </w:tcMar>
            <w:vAlign w:val="center"/>
          </w:tcPr>
          <w:p w14:paraId="427F518B" w14:textId="77777777" w:rsidR="00B85ED1" w:rsidRDefault="00B85ED1" w:rsidP="00775F70">
            <w:pPr>
              <w:rPr>
                <w:sz w:val="13"/>
                <w:szCs w:val="13"/>
              </w:rPr>
            </w:pPr>
            <w:r>
              <w:rPr>
                <w:rFonts w:ascii="Helvetica Neue" w:eastAsia="Helvetica Neue" w:hAnsi="Helvetica Neue" w:cs="Helvetica Neue"/>
                <w:color w:val="000000"/>
                <w:sz w:val="13"/>
                <w:szCs w:val="13"/>
              </w:rPr>
              <w:t>10</w:t>
            </w:r>
          </w:p>
        </w:tc>
        <w:tc>
          <w:tcPr>
            <w:tcW w:w="418" w:type="dxa"/>
            <w:tcMar>
              <w:top w:w="0" w:type="dxa"/>
              <w:left w:w="75" w:type="dxa"/>
              <w:bottom w:w="0" w:type="dxa"/>
              <w:right w:w="75" w:type="dxa"/>
            </w:tcMar>
            <w:vAlign w:val="center"/>
          </w:tcPr>
          <w:p w14:paraId="29682826"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32" w:type="dxa"/>
            <w:tcMar>
              <w:top w:w="0" w:type="dxa"/>
              <w:left w:w="75" w:type="dxa"/>
              <w:bottom w:w="0" w:type="dxa"/>
              <w:right w:w="75" w:type="dxa"/>
            </w:tcMar>
            <w:vAlign w:val="center"/>
          </w:tcPr>
          <w:p w14:paraId="1BD90DCD"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32" w:type="dxa"/>
            <w:tcMar>
              <w:top w:w="0" w:type="dxa"/>
              <w:left w:w="75" w:type="dxa"/>
              <w:bottom w:w="0" w:type="dxa"/>
              <w:right w:w="75" w:type="dxa"/>
            </w:tcMar>
            <w:vAlign w:val="center"/>
          </w:tcPr>
          <w:p w14:paraId="70F33CB3" w14:textId="77777777" w:rsidR="00B85ED1" w:rsidRDefault="00B85ED1" w:rsidP="00775F70">
            <w:pPr>
              <w:rPr>
                <w:sz w:val="13"/>
                <w:szCs w:val="13"/>
              </w:rPr>
            </w:pPr>
            <w:r>
              <w:rPr>
                <w:rFonts w:ascii="Helvetica Neue" w:eastAsia="Helvetica Neue" w:hAnsi="Helvetica Neue" w:cs="Helvetica Neue"/>
                <w:color w:val="000000"/>
                <w:sz w:val="13"/>
                <w:szCs w:val="13"/>
              </w:rPr>
              <w:t>3</w:t>
            </w:r>
          </w:p>
        </w:tc>
        <w:tc>
          <w:tcPr>
            <w:tcW w:w="374" w:type="dxa"/>
            <w:tcMar>
              <w:top w:w="0" w:type="dxa"/>
              <w:left w:w="75" w:type="dxa"/>
              <w:bottom w:w="0" w:type="dxa"/>
              <w:right w:w="75" w:type="dxa"/>
            </w:tcMar>
            <w:vAlign w:val="center"/>
          </w:tcPr>
          <w:p w14:paraId="3E6C86F4" w14:textId="77777777" w:rsidR="00B85ED1" w:rsidRDefault="00B85ED1" w:rsidP="00775F70">
            <w:pPr>
              <w:rPr>
                <w:sz w:val="13"/>
                <w:szCs w:val="13"/>
              </w:rPr>
            </w:pPr>
            <w:r>
              <w:rPr>
                <w:rFonts w:ascii="Helvetica Neue" w:eastAsia="Helvetica Neue" w:hAnsi="Helvetica Neue" w:cs="Helvetica Neue"/>
                <w:color w:val="000000"/>
                <w:sz w:val="13"/>
                <w:szCs w:val="13"/>
              </w:rPr>
              <w:t>1</w:t>
            </w:r>
          </w:p>
        </w:tc>
        <w:tc>
          <w:tcPr>
            <w:tcW w:w="367" w:type="dxa"/>
            <w:tcMar>
              <w:top w:w="0" w:type="dxa"/>
              <w:left w:w="75" w:type="dxa"/>
              <w:bottom w:w="0" w:type="dxa"/>
              <w:right w:w="75" w:type="dxa"/>
            </w:tcMar>
            <w:vAlign w:val="center"/>
          </w:tcPr>
          <w:p w14:paraId="64821614" w14:textId="77777777" w:rsidR="00B85ED1" w:rsidRDefault="00B85ED1" w:rsidP="00775F70">
            <w:pPr>
              <w:rPr>
                <w:sz w:val="13"/>
                <w:szCs w:val="13"/>
              </w:rPr>
            </w:pPr>
            <w:r>
              <w:rPr>
                <w:rFonts w:ascii="Helvetica Neue" w:eastAsia="Helvetica Neue" w:hAnsi="Helvetica Neue" w:cs="Helvetica Neue"/>
                <w:color w:val="000000"/>
                <w:sz w:val="13"/>
                <w:szCs w:val="13"/>
              </w:rPr>
              <w:t>8</w:t>
            </w:r>
          </w:p>
        </w:tc>
        <w:tc>
          <w:tcPr>
            <w:tcW w:w="403" w:type="dxa"/>
            <w:tcMar>
              <w:top w:w="0" w:type="dxa"/>
              <w:left w:w="75" w:type="dxa"/>
              <w:bottom w:w="0" w:type="dxa"/>
              <w:right w:w="75" w:type="dxa"/>
            </w:tcMar>
            <w:vAlign w:val="center"/>
          </w:tcPr>
          <w:p w14:paraId="6D95FC7E"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25" w:type="dxa"/>
            <w:tcMar>
              <w:top w:w="0" w:type="dxa"/>
              <w:left w:w="75" w:type="dxa"/>
              <w:bottom w:w="0" w:type="dxa"/>
              <w:right w:w="75" w:type="dxa"/>
            </w:tcMar>
            <w:vAlign w:val="center"/>
          </w:tcPr>
          <w:p w14:paraId="2E0457F3"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10" w:type="dxa"/>
            <w:tcMar>
              <w:top w:w="0" w:type="dxa"/>
              <w:left w:w="75" w:type="dxa"/>
              <w:bottom w:w="0" w:type="dxa"/>
              <w:right w:w="75" w:type="dxa"/>
            </w:tcMar>
            <w:vAlign w:val="center"/>
          </w:tcPr>
          <w:p w14:paraId="77AEC796"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39" w:type="dxa"/>
            <w:tcMar>
              <w:top w:w="0" w:type="dxa"/>
              <w:left w:w="75" w:type="dxa"/>
              <w:bottom w:w="0" w:type="dxa"/>
              <w:right w:w="75" w:type="dxa"/>
            </w:tcMar>
            <w:vAlign w:val="center"/>
          </w:tcPr>
          <w:p w14:paraId="072BBC2F"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25" w:type="dxa"/>
            <w:tcMar>
              <w:top w:w="0" w:type="dxa"/>
              <w:left w:w="75" w:type="dxa"/>
              <w:bottom w:w="0" w:type="dxa"/>
              <w:right w:w="75" w:type="dxa"/>
            </w:tcMar>
            <w:vAlign w:val="center"/>
          </w:tcPr>
          <w:p w14:paraId="33DEFFC3"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18" w:type="dxa"/>
            <w:tcMar>
              <w:top w:w="0" w:type="dxa"/>
              <w:left w:w="75" w:type="dxa"/>
              <w:bottom w:w="0" w:type="dxa"/>
              <w:right w:w="75" w:type="dxa"/>
            </w:tcMar>
            <w:vAlign w:val="center"/>
          </w:tcPr>
          <w:p w14:paraId="0D06A785" w14:textId="77777777" w:rsidR="00B85ED1" w:rsidRDefault="00B85ED1" w:rsidP="00775F70">
            <w:pPr>
              <w:rPr>
                <w:sz w:val="13"/>
                <w:szCs w:val="13"/>
              </w:rPr>
            </w:pPr>
            <w:r>
              <w:rPr>
                <w:rFonts w:ascii="Helvetica Neue" w:eastAsia="Helvetica Neue" w:hAnsi="Helvetica Neue" w:cs="Helvetica Neue"/>
                <w:color w:val="000000"/>
                <w:sz w:val="13"/>
                <w:szCs w:val="13"/>
              </w:rPr>
              <w:t>245</w:t>
            </w:r>
          </w:p>
        </w:tc>
        <w:tc>
          <w:tcPr>
            <w:tcW w:w="403" w:type="dxa"/>
            <w:tcMar>
              <w:top w:w="0" w:type="dxa"/>
              <w:left w:w="75" w:type="dxa"/>
              <w:bottom w:w="0" w:type="dxa"/>
              <w:right w:w="75" w:type="dxa"/>
            </w:tcMar>
            <w:vAlign w:val="center"/>
          </w:tcPr>
          <w:p w14:paraId="53555E53" w14:textId="77777777" w:rsidR="00B85ED1" w:rsidRDefault="00B85ED1" w:rsidP="00775F70">
            <w:pPr>
              <w:rPr>
                <w:sz w:val="13"/>
                <w:szCs w:val="13"/>
              </w:rPr>
            </w:pPr>
            <w:r>
              <w:rPr>
                <w:rFonts w:ascii="Helvetica Neue" w:eastAsia="Helvetica Neue" w:hAnsi="Helvetica Neue" w:cs="Helvetica Neue"/>
                <w:color w:val="000000"/>
                <w:sz w:val="13"/>
                <w:szCs w:val="13"/>
              </w:rPr>
              <w:t>21</w:t>
            </w:r>
          </w:p>
        </w:tc>
        <w:tc>
          <w:tcPr>
            <w:tcW w:w="447" w:type="dxa"/>
            <w:tcMar>
              <w:top w:w="0" w:type="dxa"/>
              <w:left w:w="75" w:type="dxa"/>
              <w:bottom w:w="0" w:type="dxa"/>
              <w:right w:w="75" w:type="dxa"/>
            </w:tcMar>
            <w:vAlign w:val="center"/>
          </w:tcPr>
          <w:p w14:paraId="0D107B29"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46" w:type="dxa"/>
            <w:tcMar>
              <w:top w:w="0" w:type="dxa"/>
              <w:left w:w="75" w:type="dxa"/>
              <w:bottom w:w="0" w:type="dxa"/>
              <w:right w:w="75" w:type="dxa"/>
            </w:tcMar>
            <w:vAlign w:val="center"/>
          </w:tcPr>
          <w:p w14:paraId="4C5181AD"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396" w:type="dxa"/>
            <w:tcMar>
              <w:top w:w="0" w:type="dxa"/>
              <w:left w:w="75" w:type="dxa"/>
              <w:bottom w:w="0" w:type="dxa"/>
              <w:right w:w="75" w:type="dxa"/>
            </w:tcMar>
            <w:vAlign w:val="center"/>
          </w:tcPr>
          <w:p w14:paraId="6DE8A303"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18" w:type="dxa"/>
            <w:tcMar>
              <w:top w:w="0" w:type="dxa"/>
              <w:left w:w="75" w:type="dxa"/>
              <w:bottom w:w="0" w:type="dxa"/>
              <w:right w:w="75" w:type="dxa"/>
            </w:tcMar>
            <w:vAlign w:val="center"/>
          </w:tcPr>
          <w:p w14:paraId="10C289C7"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32" w:type="dxa"/>
            <w:tcMar>
              <w:top w:w="0" w:type="dxa"/>
              <w:left w:w="75" w:type="dxa"/>
              <w:bottom w:w="0" w:type="dxa"/>
              <w:right w:w="75" w:type="dxa"/>
            </w:tcMar>
            <w:vAlign w:val="center"/>
          </w:tcPr>
          <w:p w14:paraId="122C4920"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32" w:type="dxa"/>
            <w:tcMar>
              <w:top w:w="0" w:type="dxa"/>
              <w:left w:w="75" w:type="dxa"/>
              <w:bottom w:w="0" w:type="dxa"/>
              <w:right w:w="75" w:type="dxa"/>
            </w:tcMar>
            <w:vAlign w:val="center"/>
          </w:tcPr>
          <w:p w14:paraId="47FDFC15"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338" w:type="dxa"/>
            <w:tcMar>
              <w:top w:w="0" w:type="dxa"/>
              <w:left w:w="75" w:type="dxa"/>
              <w:bottom w:w="0" w:type="dxa"/>
              <w:right w:w="75" w:type="dxa"/>
            </w:tcMar>
            <w:vAlign w:val="center"/>
          </w:tcPr>
          <w:p w14:paraId="75BC98F4"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39" w:type="dxa"/>
            <w:tcMar>
              <w:top w:w="0" w:type="dxa"/>
              <w:left w:w="75" w:type="dxa"/>
              <w:bottom w:w="0" w:type="dxa"/>
              <w:right w:w="75" w:type="dxa"/>
            </w:tcMar>
            <w:vAlign w:val="center"/>
          </w:tcPr>
          <w:p w14:paraId="5F44B4FC"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r>
      <w:tr w:rsidR="00B85ED1" w14:paraId="015491D9" w14:textId="77777777" w:rsidTr="00775F70">
        <w:trPr>
          <w:trHeight w:val="224"/>
          <w:jc w:val="center"/>
        </w:trPr>
        <w:tc>
          <w:tcPr>
            <w:tcW w:w="735" w:type="dxa"/>
            <w:tcBorders>
              <w:right w:val="single" w:sz="4" w:space="0" w:color="000000"/>
            </w:tcBorders>
            <w:tcMar>
              <w:top w:w="0" w:type="dxa"/>
              <w:left w:w="75" w:type="dxa"/>
              <w:bottom w:w="0" w:type="dxa"/>
              <w:right w:w="75" w:type="dxa"/>
            </w:tcMar>
            <w:vAlign w:val="center"/>
          </w:tcPr>
          <w:p w14:paraId="5567D92F" w14:textId="77777777" w:rsidR="00B85ED1" w:rsidRDefault="00B85ED1" w:rsidP="00775F70">
            <w:pPr>
              <w:rPr>
                <w:sz w:val="13"/>
                <w:szCs w:val="13"/>
              </w:rPr>
            </w:pPr>
            <w:r>
              <w:rPr>
                <w:rFonts w:ascii="Helvetica Neue" w:eastAsia="Helvetica Neue" w:hAnsi="Helvetica Neue" w:cs="Helvetica Neue"/>
                <w:b/>
                <w:color w:val="000000"/>
                <w:sz w:val="13"/>
                <w:szCs w:val="13"/>
              </w:rPr>
              <w:t>4.3.2.1</w:t>
            </w:r>
          </w:p>
        </w:tc>
        <w:tc>
          <w:tcPr>
            <w:tcW w:w="418" w:type="dxa"/>
            <w:tcBorders>
              <w:left w:val="single" w:sz="4" w:space="0" w:color="000000"/>
            </w:tcBorders>
            <w:tcMar>
              <w:top w:w="0" w:type="dxa"/>
              <w:left w:w="75" w:type="dxa"/>
              <w:bottom w:w="0" w:type="dxa"/>
              <w:right w:w="75" w:type="dxa"/>
            </w:tcMar>
            <w:vAlign w:val="center"/>
          </w:tcPr>
          <w:p w14:paraId="0C03B5DF"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25" w:type="dxa"/>
            <w:tcMar>
              <w:top w:w="0" w:type="dxa"/>
              <w:left w:w="75" w:type="dxa"/>
              <w:bottom w:w="0" w:type="dxa"/>
              <w:right w:w="75" w:type="dxa"/>
            </w:tcMar>
            <w:vAlign w:val="center"/>
          </w:tcPr>
          <w:p w14:paraId="0564DEAB"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18" w:type="dxa"/>
            <w:tcMar>
              <w:top w:w="0" w:type="dxa"/>
              <w:left w:w="75" w:type="dxa"/>
              <w:bottom w:w="0" w:type="dxa"/>
              <w:right w:w="75" w:type="dxa"/>
            </w:tcMar>
            <w:vAlign w:val="center"/>
          </w:tcPr>
          <w:p w14:paraId="09BEF182"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18" w:type="dxa"/>
            <w:tcMar>
              <w:top w:w="0" w:type="dxa"/>
              <w:left w:w="75" w:type="dxa"/>
              <w:bottom w:w="0" w:type="dxa"/>
              <w:right w:w="75" w:type="dxa"/>
            </w:tcMar>
            <w:vAlign w:val="center"/>
          </w:tcPr>
          <w:p w14:paraId="7D43C238"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32" w:type="dxa"/>
            <w:tcMar>
              <w:top w:w="0" w:type="dxa"/>
              <w:left w:w="75" w:type="dxa"/>
              <w:bottom w:w="0" w:type="dxa"/>
              <w:right w:w="75" w:type="dxa"/>
            </w:tcMar>
            <w:vAlign w:val="center"/>
          </w:tcPr>
          <w:p w14:paraId="2B7ECED0"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32" w:type="dxa"/>
            <w:tcMar>
              <w:top w:w="0" w:type="dxa"/>
              <w:left w:w="75" w:type="dxa"/>
              <w:bottom w:w="0" w:type="dxa"/>
              <w:right w:w="75" w:type="dxa"/>
            </w:tcMar>
            <w:vAlign w:val="center"/>
          </w:tcPr>
          <w:p w14:paraId="3AD0CDC4"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374" w:type="dxa"/>
            <w:tcMar>
              <w:top w:w="0" w:type="dxa"/>
              <w:left w:w="75" w:type="dxa"/>
              <w:bottom w:w="0" w:type="dxa"/>
              <w:right w:w="75" w:type="dxa"/>
            </w:tcMar>
            <w:vAlign w:val="center"/>
          </w:tcPr>
          <w:p w14:paraId="7772A7A0"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367" w:type="dxa"/>
            <w:tcMar>
              <w:top w:w="0" w:type="dxa"/>
              <w:left w:w="75" w:type="dxa"/>
              <w:bottom w:w="0" w:type="dxa"/>
              <w:right w:w="75" w:type="dxa"/>
            </w:tcMar>
            <w:vAlign w:val="center"/>
          </w:tcPr>
          <w:p w14:paraId="049593A6"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03" w:type="dxa"/>
            <w:tcMar>
              <w:top w:w="0" w:type="dxa"/>
              <w:left w:w="75" w:type="dxa"/>
              <w:bottom w:w="0" w:type="dxa"/>
              <w:right w:w="75" w:type="dxa"/>
            </w:tcMar>
            <w:vAlign w:val="center"/>
          </w:tcPr>
          <w:p w14:paraId="794DF7C8"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25" w:type="dxa"/>
            <w:tcMar>
              <w:top w:w="0" w:type="dxa"/>
              <w:left w:w="75" w:type="dxa"/>
              <w:bottom w:w="0" w:type="dxa"/>
              <w:right w:w="75" w:type="dxa"/>
            </w:tcMar>
            <w:vAlign w:val="center"/>
          </w:tcPr>
          <w:p w14:paraId="3F27A180"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10" w:type="dxa"/>
            <w:tcMar>
              <w:top w:w="0" w:type="dxa"/>
              <w:left w:w="75" w:type="dxa"/>
              <w:bottom w:w="0" w:type="dxa"/>
              <w:right w:w="75" w:type="dxa"/>
            </w:tcMar>
            <w:vAlign w:val="center"/>
          </w:tcPr>
          <w:p w14:paraId="6E6B906D"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39" w:type="dxa"/>
            <w:tcMar>
              <w:top w:w="0" w:type="dxa"/>
              <w:left w:w="75" w:type="dxa"/>
              <w:bottom w:w="0" w:type="dxa"/>
              <w:right w:w="75" w:type="dxa"/>
            </w:tcMar>
            <w:vAlign w:val="center"/>
          </w:tcPr>
          <w:p w14:paraId="2F909923"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25" w:type="dxa"/>
            <w:tcMar>
              <w:top w:w="0" w:type="dxa"/>
              <w:left w:w="75" w:type="dxa"/>
              <w:bottom w:w="0" w:type="dxa"/>
              <w:right w:w="75" w:type="dxa"/>
            </w:tcMar>
            <w:vAlign w:val="center"/>
          </w:tcPr>
          <w:p w14:paraId="594FB126"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18" w:type="dxa"/>
            <w:tcMar>
              <w:top w:w="0" w:type="dxa"/>
              <w:left w:w="75" w:type="dxa"/>
              <w:bottom w:w="0" w:type="dxa"/>
              <w:right w:w="75" w:type="dxa"/>
            </w:tcMar>
            <w:vAlign w:val="center"/>
          </w:tcPr>
          <w:p w14:paraId="614BEC0C"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03" w:type="dxa"/>
            <w:tcMar>
              <w:top w:w="0" w:type="dxa"/>
              <w:left w:w="75" w:type="dxa"/>
              <w:bottom w:w="0" w:type="dxa"/>
              <w:right w:w="75" w:type="dxa"/>
            </w:tcMar>
            <w:vAlign w:val="center"/>
          </w:tcPr>
          <w:p w14:paraId="38AB821E" w14:textId="77777777" w:rsidR="00B85ED1" w:rsidRDefault="00B85ED1" w:rsidP="00775F70">
            <w:pPr>
              <w:rPr>
                <w:sz w:val="13"/>
                <w:szCs w:val="13"/>
              </w:rPr>
            </w:pPr>
            <w:r>
              <w:rPr>
                <w:rFonts w:ascii="Helvetica Neue" w:eastAsia="Helvetica Neue" w:hAnsi="Helvetica Neue" w:cs="Helvetica Neue"/>
                <w:color w:val="000000"/>
                <w:sz w:val="13"/>
                <w:szCs w:val="13"/>
              </w:rPr>
              <w:t>234</w:t>
            </w:r>
          </w:p>
        </w:tc>
        <w:tc>
          <w:tcPr>
            <w:tcW w:w="447" w:type="dxa"/>
            <w:tcMar>
              <w:top w:w="0" w:type="dxa"/>
              <w:left w:w="75" w:type="dxa"/>
              <w:bottom w:w="0" w:type="dxa"/>
              <w:right w:w="75" w:type="dxa"/>
            </w:tcMar>
            <w:vAlign w:val="center"/>
          </w:tcPr>
          <w:p w14:paraId="26AB991C"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46" w:type="dxa"/>
            <w:tcMar>
              <w:top w:w="0" w:type="dxa"/>
              <w:left w:w="75" w:type="dxa"/>
              <w:bottom w:w="0" w:type="dxa"/>
              <w:right w:w="75" w:type="dxa"/>
            </w:tcMar>
            <w:vAlign w:val="center"/>
          </w:tcPr>
          <w:p w14:paraId="201D8357"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396" w:type="dxa"/>
            <w:tcMar>
              <w:top w:w="0" w:type="dxa"/>
              <w:left w:w="75" w:type="dxa"/>
              <w:bottom w:w="0" w:type="dxa"/>
              <w:right w:w="75" w:type="dxa"/>
            </w:tcMar>
            <w:vAlign w:val="center"/>
          </w:tcPr>
          <w:p w14:paraId="274474FA"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18" w:type="dxa"/>
            <w:tcMar>
              <w:top w:w="0" w:type="dxa"/>
              <w:left w:w="75" w:type="dxa"/>
              <w:bottom w:w="0" w:type="dxa"/>
              <w:right w:w="75" w:type="dxa"/>
            </w:tcMar>
            <w:vAlign w:val="center"/>
          </w:tcPr>
          <w:p w14:paraId="08486288"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32" w:type="dxa"/>
            <w:tcMar>
              <w:top w:w="0" w:type="dxa"/>
              <w:left w:w="75" w:type="dxa"/>
              <w:bottom w:w="0" w:type="dxa"/>
              <w:right w:w="75" w:type="dxa"/>
            </w:tcMar>
            <w:vAlign w:val="center"/>
          </w:tcPr>
          <w:p w14:paraId="5BF8A85D"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32" w:type="dxa"/>
            <w:tcMar>
              <w:top w:w="0" w:type="dxa"/>
              <w:left w:w="75" w:type="dxa"/>
              <w:bottom w:w="0" w:type="dxa"/>
              <w:right w:w="75" w:type="dxa"/>
            </w:tcMar>
            <w:vAlign w:val="center"/>
          </w:tcPr>
          <w:p w14:paraId="6D5FD106"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338" w:type="dxa"/>
            <w:tcMar>
              <w:top w:w="0" w:type="dxa"/>
              <w:left w:w="75" w:type="dxa"/>
              <w:bottom w:w="0" w:type="dxa"/>
              <w:right w:w="75" w:type="dxa"/>
            </w:tcMar>
            <w:vAlign w:val="center"/>
          </w:tcPr>
          <w:p w14:paraId="0FE2B9D6"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39" w:type="dxa"/>
            <w:tcMar>
              <w:top w:w="0" w:type="dxa"/>
              <w:left w:w="75" w:type="dxa"/>
              <w:bottom w:w="0" w:type="dxa"/>
              <w:right w:w="75" w:type="dxa"/>
            </w:tcMar>
            <w:vAlign w:val="center"/>
          </w:tcPr>
          <w:p w14:paraId="07FFF487"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r>
      <w:tr w:rsidR="00B85ED1" w14:paraId="54849F9F" w14:textId="77777777" w:rsidTr="00775F70">
        <w:trPr>
          <w:trHeight w:val="244"/>
          <w:jc w:val="center"/>
        </w:trPr>
        <w:tc>
          <w:tcPr>
            <w:tcW w:w="735" w:type="dxa"/>
            <w:tcBorders>
              <w:right w:val="single" w:sz="4" w:space="0" w:color="000000"/>
            </w:tcBorders>
            <w:tcMar>
              <w:top w:w="0" w:type="dxa"/>
              <w:left w:w="75" w:type="dxa"/>
              <w:bottom w:w="0" w:type="dxa"/>
              <w:right w:w="75" w:type="dxa"/>
            </w:tcMar>
            <w:vAlign w:val="center"/>
          </w:tcPr>
          <w:p w14:paraId="246BEB27" w14:textId="77777777" w:rsidR="00B85ED1" w:rsidRDefault="00B85ED1" w:rsidP="00775F70">
            <w:pPr>
              <w:rPr>
                <w:sz w:val="13"/>
                <w:szCs w:val="13"/>
              </w:rPr>
            </w:pPr>
            <w:r>
              <w:rPr>
                <w:rFonts w:ascii="Helvetica Neue" w:eastAsia="Helvetica Neue" w:hAnsi="Helvetica Neue" w:cs="Helvetica Neue"/>
                <w:b/>
                <w:color w:val="000000"/>
                <w:sz w:val="13"/>
                <w:szCs w:val="13"/>
              </w:rPr>
              <w:t>4.3.3</w:t>
            </w:r>
          </w:p>
        </w:tc>
        <w:tc>
          <w:tcPr>
            <w:tcW w:w="418" w:type="dxa"/>
            <w:tcBorders>
              <w:left w:val="single" w:sz="4" w:space="0" w:color="000000"/>
            </w:tcBorders>
            <w:tcMar>
              <w:top w:w="0" w:type="dxa"/>
              <w:left w:w="75" w:type="dxa"/>
              <w:bottom w:w="0" w:type="dxa"/>
              <w:right w:w="75" w:type="dxa"/>
            </w:tcMar>
            <w:vAlign w:val="center"/>
          </w:tcPr>
          <w:p w14:paraId="5B290F49" w14:textId="77777777" w:rsidR="00B85ED1" w:rsidRDefault="00B85ED1" w:rsidP="00775F70">
            <w:pPr>
              <w:rPr>
                <w:sz w:val="13"/>
                <w:szCs w:val="13"/>
              </w:rPr>
            </w:pPr>
            <w:r>
              <w:rPr>
                <w:rFonts w:ascii="Helvetica Neue" w:eastAsia="Helvetica Neue" w:hAnsi="Helvetica Neue" w:cs="Helvetica Neue"/>
                <w:color w:val="000000"/>
                <w:sz w:val="13"/>
                <w:szCs w:val="13"/>
              </w:rPr>
              <w:t>1</w:t>
            </w:r>
          </w:p>
        </w:tc>
        <w:tc>
          <w:tcPr>
            <w:tcW w:w="425" w:type="dxa"/>
            <w:tcMar>
              <w:top w:w="0" w:type="dxa"/>
              <w:left w:w="75" w:type="dxa"/>
              <w:bottom w:w="0" w:type="dxa"/>
              <w:right w:w="75" w:type="dxa"/>
            </w:tcMar>
            <w:vAlign w:val="center"/>
          </w:tcPr>
          <w:p w14:paraId="513C39E0" w14:textId="77777777" w:rsidR="00B85ED1" w:rsidRDefault="00B85ED1" w:rsidP="00775F70">
            <w:pPr>
              <w:rPr>
                <w:sz w:val="13"/>
                <w:szCs w:val="13"/>
              </w:rPr>
            </w:pPr>
            <w:r>
              <w:rPr>
                <w:rFonts w:ascii="Helvetica Neue" w:eastAsia="Helvetica Neue" w:hAnsi="Helvetica Neue" w:cs="Helvetica Neue"/>
                <w:color w:val="000000"/>
                <w:sz w:val="13"/>
                <w:szCs w:val="13"/>
              </w:rPr>
              <w:t>4</w:t>
            </w:r>
          </w:p>
        </w:tc>
        <w:tc>
          <w:tcPr>
            <w:tcW w:w="418" w:type="dxa"/>
            <w:tcMar>
              <w:top w:w="0" w:type="dxa"/>
              <w:left w:w="75" w:type="dxa"/>
              <w:bottom w:w="0" w:type="dxa"/>
              <w:right w:w="75" w:type="dxa"/>
            </w:tcMar>
            <w:vAlign w:val="center"/>
          </w:tcPr>
          <w:p w14:paraId="0E851A26" w14:textId="77777777" w:rsidR="00B85ED1" w:rsidRDefault="00B85ED1" w:rsidP="00775F70">
            <w:pPr>
              <w:rPr>
                <w:sz w:val="13"/>
                <w:szCs w:val="13"/>
              </w:rPr>
            </w:pPr>
            <w:r>
              <w:rPr>
                <w:rFonts w:ascii="Helvetica Neue" w:eastAsia="Helvetica Neue" w:hAnsi="Helvetica Neue" w:cs="Helvetica Neue"/>
                <w:color w:val="000000"/>
                <w:sz w:val="13"/>
                <w:szCs w:val="13"/>
              </w:rPr>
              <w:t>34</w:t>
            </w:r>
          </w:p>
        </w:tc>
        <w:tc>
          <w:tcPr>
            <w:tcW w:w="418" w:type="dxa"/>
            <w:tcMar>
              <w:top w:w="0" w:type="dxa"/>
              <w:left w:w="75" w:type="dxa"/>
              <w:bottom w:w="0" w:type="dxa"/>
              <w:right w:w="75" w:type="dxa"/>
            </w:tcMar>
            <w:vAlign w:val="center"/>
          </w:tcPr>
          <w:p w14:paraId="2348DA21" w14:textId="77777777" w:rsidR="00B85ED1" w:rsidRDefault="00B85ED1" w:rsidP="00775F70">
            <w:pPr>
              <w:rPr>
                <w:sz w:val="13"/>
                <w:szCs w:val="13"/>
              </w:rPr>
            </w:pPr>
            <w:r>
              <w:rPr>
                <w:rFonts w:ascii="Helvetica Neue" w:eastAsia="Helvetica Neue" w:hAnsi="Helvetica Neue" w:cs="Helvetica Neue"/>
                <w:color w:val="000000"/>
                <w:sz w:val="13"/>
                <w:szCs w:val="13"/>
              </w:rPr>
              <w:t>2</w:t>
            </w:r>
          </w:p>
        </w:tc>
        <w:tc>
          <w:tcPr>
            <w:tcW w:w="432" w:type="dxa"/>
            <w:tcMar>
              <w:top w:w="0" w:type="dxa"/>
              <w:left w:w="75" w:type="dxa"/>
              <w:bottom w:w="0" w:type="dxa"/>
              <w:right w:w="75" w:type="dxa"/>
            </w:tcMar>
            <w:vAlign w:val="center"/>
          </w:tcPr>
          <w:p w14:paraId="3CE4F1EA"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32" w:type="dxa"/>
            <w:tcMar>
              <w:top w:w="0" w:type="dxa"/>
              <w:left w:w="75" w:type="dxa"/>
              <w:bottom w:w="0" w:type="dxa"/>
              <w:right w:w="75" w:type="dxa"/>
            </w:tcMar>
            <w:vAlign w:val="center"/>
          </w:tcPr>
          <w:p w14:paraId="36217440" w14:textId="77777777" w:rsidR="00B85ED1" w:rsidRDefault="00B85ED1" w:rsidP="00775F70">
            <w:pPr>
              <w:rPr>
                <w:sz w:val="13"/>
                <w:szCs w:val="13"/>
              </w:rPr>
            </w:pPr>
            <w:r>
              <w:rPr>
                <w:rFonts w:ascii="Helvetica Neue" w:eastAsia="Helvetica Neue" w:hAnsi="Helvetica Neue" w:cs="Helvetica Neue"/>
                <w:color w:val="000000"/>
                <w:sz w:val="13"/>
                <w:szCs w:val="13"/>
              </w:rPr>
              <w:t>33</w:t>
            </w:r>
          </w:p>
        </w:tc>
        <w:tc>
          <w:tcPr>
            <w:tcW w:w="374" w:type="dxa"/>
            <w:tcMar>
              <w:top w:w="0" w:type="dxa"/>
              <w:left w:w="75" w:type="dxa"/>
              <w:bottom w:w="0" w:type="dxa"/>
              <w:right w:w="75" w:type="dxa"/>
            </w:tcMar>
            <w:vAlign w:val="center"/>
          </w:tcPr>
          <w:p w14:paraId="3C7597B6" w14:textId="77777777" w:rsidR="00B85ED1" w:rsidRDefault="00B85ED1" w:rsidP="00775F70">
            <w:pPr>
              <w:rPr>
                <w:sz w:val="13"/>
                <w:szCs w:val="13"/>
              </w:rPr>
            </w:pPr>
            <w:r>
              <w:rPr>
                <w:rFonts w:ascii="Helvetica Neue" w:eastAsia="Helvetica Neue" w:hAnsi="Helvetica Neue" w:cs="Helvetica Neue"/>
                <w:color w:val="000000"/>
                <w:sz w:val="13"/>
                <w:szCs w:val="13"/>
              </w:rPr>
              <w:t>99</w:t>
            </w:r>
          </w:p>
        </w:tc>
        <w:tc>
          <w:tcPr>
            <w:tcW w:w="367" w:type="dxa"/>
            <w:tcMar>
              <w:top w:w="0" w:type="dxa"/>
              <w:left w:w="75" w:type="dxa"/>
              <w:bottom w:w="0" w:type="dxa"/>
              <w:right w:w="75" w:type="dxa"/>
            </w:tcMar>
            <w:vAlign w:val="center"/>
          </w:tcPr>
          <w:p w14:paraId="064A0081" w14:textId="77777777" w:rsidR="00B85ED1" w:rsidRDefault="00B85ED1" w:rsidP="00775F70">
            <w:pPr>
              <w:rPr>
                <w:sz w:val="13"/>
                <w:szCs w:val="13"/>
              </w:rPr>
            </w:pPr>
            <w:r>
              <w:rPr>
                <w:rFonts w:ascii="Helvetica Neue" w:eastAsia="Helvetica Neue" w:hAnsi="Helvetica Neue" w:cs="Helvetica Neue"/>
                <w:color w:val="000000"/>
                <w:sz w:val="13"/>
                <w:szCs w:val="13"/>
              </w:rPr>
              <w:t>81</w:t>
            </w:r>
          </w:p>
        </w:tc>
        <w:tc>
          <w:tcPr>
            <w:tcW w:w="403" w:type="dxa"/>
            <w:tcMar>
              <w:top w:w="0" w:type="dxa"/>
              <w:left w:w="75" w:type="dxa"/>
              <w:bottom w:w="0" w:type="dxa"/>
              <w:right w:w="75" w:type="dxa"/>
            </w:tcMar>
            <w:vAlign w:val="center"/>
          </w:tcPr>
          <w:p w14:paraId="6002111B"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25" w:type="dxa"/>
            <w:tcMar>
              <w:top w:w="0" w:type="dxa"/>
              <w:left w:w="75" w:type="dxa"/>
              <w:bottom w:w="0" w:type="dxa"/>
              <w:right w:w="75" w:type="dxa"/>
            </w:tcMar>
            <w:vAlign w:val="center"/>
          </w:tcPr>
          <w:p w14:paraId="4A571425" w14:textId="77777777" w:rsidR="00B85ED1" w:rsidRDefault="00B85ED1" w:rsidP="00775F70">
            <w:pPr>
              <w:rPr>
                <w:sz w:val="13"/>
                <w:szCs w:val="13"/>
              </w:rPr>
            </w:pPr>
            <w:r>
              <w:rPr>
                <w:rFonts w:ascii="Helvetica Neue" w:eastAsia="Helvetica Neue" w:hAnsi="Helvetica Neue" w:cs="Helvetica Neue"/>
                <w:color w:val="000000"/>
                <w:sz w:val="13"/>
                <w:szCs w:val="13"/>
              </w:rPr>
              <w:t>1</w:t>
            </w:r>
          </w:p>
        </w:tc>
        <w:tc>
          <w:tcPr>
            <w:tcW w:w="410" w:type="dxa"/>
            <w:tcMar>
              <w:top w:w="0" w:type="dxa"/>
              <w:left w:w="75" w:type="dxa"/>
              <w:bottom w:w="0" w:type="dxa"/>
              <w:right w:w="75" w:type="dxa"/>
            </w:tcMar>
            <w:vAlign w:val="center"/>
          </w:tcPr>
          <w:p w14:paraId="09ACB965" w14:textId="77777777" w:rsidR="00B85ED1" w:rsidRDefault="00B85ED1" w:rsidP="00775F70">
            <w:pPr>
              <w:rPr>
                <w:sz w:val="13"/>
                <w:szCs w:val="13"/>
              </w:rPr>
            </w:pPr>
            <w:r>
              <w:rPr>
                <w:rFonts w:ascii="Helvetica Neue" w:eastAsia="Helvetica Neue" w:hAnsi="Helvetica Neue" w:cs="Helvetica Neue"/>
                <w:color w:val="000000"/>
                <w:sz w:val="13"/>
                <w:szCs w:val="13"/>
              </w:rPr>
              <w:t>1</w:t>
            </w:r>
          </w:p>
        </w:tc>
        <w:tc>
          <w:tcPr>
            <w:tcW w:w="439" w:type="dxa"/>
            <w:tcMar>
              <w:top w:w="0" w:type="dxa"/>
              <w:left w:w="75" w:type="dxa"/>
              <w:bottom w:w="0" w:type="dxa"/>
              <w:right w:w="75" w:type="dxa"/>
            </w:tcMar>
            <w:vAlign w:val="center"/>
          </w:tcPr>
          <w:p w14:paraId="42510506"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25" w:type="dxa"/>
            <w:tcMar>
              <w:top w:w="0" w:type="dxa"/>
              <w:left w:w="75" w:type="dxa"/>
              <w:bottom w:w="0" w:type="dxa"/>
              <w:right w:w="75" w:type="dxa"/>
            </w:tcMar>
            <w:vAlign w:val="center"/>
          </w:tcPr>
          <w:p w14:paraId="393A8CE6"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18" w:type="dxa"/>
            <w:tcMar>
              <w:top w:w="0" w:type="dxa"/>
              <w:left w:w="75" w:type="dxa"/>
              <w:bottom w:w="0" w:type="dxa"/>
              <w:right w:w="75" w:type="dxa"/>
            </w:tcMar>
            <w:vAlign w:val="center"/>
          </w:tcPr>
          <w:p w14:paraId="163C259B" w14:textId="77777777" w:rsidR="00B85ED1" w:rsidRDefault="00B85ED1" w:rsidP="00775F70">
            <w:pPr>
              <w:rPr>
                <w:sz w:val="13"/>
                <w:szCs w:val="13"/>
              </w:rPr>
            </w:pPr>
            <w:r>
              <w:rPr>
                <w:rFonts w:ascii="Helvetica Neue" w:eastAsia="Helvetica Neue" w:hAnsi="Helvetica Neue" w:cs="Helvetica Neue"/>
                <w:color w:val="000000"/>
                <w:sz w:val="13"/>
                <w:szCs w:val="13"/>
              </w:rPr>
              <w:t>576</w:t>
            </w:r>
          </w:p>
        </w:tc>
        <w:tc>
          <w:tcPr>
            <w:tcW w:w="403" w:type="dxa"/>
            <w:tcMar>
              <w:top w:w="0" w:type="dxa"/>
              <w:left w:w="75" w:type="dxa"/>
              <w:bottom w:w="0" w:type="dxa"/>
              <w:right w:w="75" w:type="dxa"/>
            </w:tcMar>
            <w:vAlign w:val="center"/>
          </w:tcPr>
          <w:p w14:paraId="1C7B5AD1" w14:textId="77777777" w:rsidR="00B85ED1" w:rsidRDefault="00B85ED1" w:rsidP="00775F70">
            <w:pPr>
              <w:rPr>
                <w:sz w:val="13"/>
                <w:szCs w:val="13"/>
              </w:rPr>
            </w:pPr>
            <w:r>
              <w:rPr>
                <w:rFonts w:ascii="Helvetica Neue" w:eastAsia="Helvetica Neue" w:hAnsi="Helvetica Neue" w:cs="Helvetica Neue"/>
                <w:color w:val="000000"/>
                <w:sz w:val="13"/>
                <w:szCs w:val="13"/>
              </w:rPr>
              <w:t>120</w:t>
            </w:r>
          </w:p>
        </w:tc>
        <w:tc>
          <w:tcPr>
            <w:tcW w:w="447" w:type="dxa"/>
            <w:tcMar>
              <w:top w:w="0" w:type="dxa"/>
              <w:left w:w="75" w:type="dxa"/>
              <w:bottom w:w="0" w:type="dxa"/>
              <w:right w:w="75" w:type="dxa"/>
            </w:tcMar>
            <w:vAlign w:val="center"/>
          </w:tcPr>
          <w:p w14:paraId="4357BD8C" w14:textId="77777777" w:rsidR="00B85ED1" w:rsidRDefault="00B85ED1" w:rsidP="00775F70">
            <w:pPr>
              <w:rPr>
                <w:sz w:val="13"/>
                <w:szCs w:val="13"/>
              </w:rPr>
            </w:pPr>
            <w:r>
              <w:rPr>
                <w:rFonts w:ascii="Helvetica Neue" w:eastAsia="Helvetica Neue" w:hAnsi="Helvetica Neue" w:cs="Helvetica Neue"/>
                <w:color w:val="000000"/>
                <w:sz w:val="13"/>
                <w:szCs w:val="13"/>
              </w:rPr>
              <w:t>102</w:t>
            </w:r>
          </w:p>
        </w:tc>
        <w:tc>
          <w:tcPr>
            <w:tcW w:w="446" w:type="dxa"/>
            <w:tcMar>
              <w:top w:w="0" w:type="dxa"/>
              <w:left w:w="75" w:type="dxa"/>
              <w:bottom w:w="0" w:type="dxa"/>
              <w:right w:w="75" w:type="dxa"/>
            </w:tcMar>
            <w:vAlign w:val="center"/>
          </w:tcPr>
          <w:p w14:paraId="180F717D" w14:textId="77777777" w:rsidR="00B85ED1" w:rsidRDefault="00B85ED1" w:rsidP="00775F70">
            <w:pPr>
              <w:rPr>
                <w:sz w:val="13"/>
                <w:szCs w:val="13"/>
              </w:rPr>
            </w:pPr>
            <w:r>
              <w:rPr>
                <w:rFonts w:ascii="Helvetica Neue" w:eastAsia="Helvetica Neue" w:hAnsi="Helvetica Neue" w:cs="Helvetica Neue"/>
                <w:color w:val="000000"/>
                <w:sz w:val="13"/>
                <w:szCs w:val="13"/>
              </w:rPr>
              <w:t>2</w:t>
            </w:r>
          </w:p>
        </w:tc>
        <w:tc>
          <w:tcPr>
            <w:tcW w:w="396" w:type="dxa"/>
            <w:tcMar>
              <w:top w:w="0" w:type="dxa"/>
              <w:left w:w="75" w:type="dxa"/>
              <w:bottom w:w="0" w:type="dxa"/>
              <w:right w:w="75" w:type="dxa"/>
            </w:tcMar>
            <w:vAlign w:val="center"/>
          </w:tcPr>
          <w:p w14:paraId="238182C8" w14:textId="77777777" w:rsidR="00B85ED1" w:rsidRDefault="00B85ED1" w:rsidP="00775F70">
            <w:pPr>
              <w:rPr>
                <w:sz w:val="13"/>
                <w:szCs w:val="13"/>
              </w:rPr>
            </w:pPr>
            <w:r>
              <w:rPr>
                <w:rFonts w:ascii="Helvetica Neue" w:eastAsia="Helvetica Neue" w:hAnsi="Helvetica Neue" w:cs="Helvetica Neue"/>
                <w:color w:val="000000"/>
                <w:sz w:val="13"/>
                <w:szCs w:val="13"/>
              </w:rPr>
              <w:t>1</w:t>
            </w:r>
          </w:p>
        </w:tc>
        <w:tc>
          <w:tcPr>
            <w:tcW w:w="418" w:type="dxa"/>
            <w:tcMar>
              <w:top w:w="0" w:type="dxa"/>
              <w:left w:w="75" w:type="dxa"/>
              <w:bottom w:w="0" w:type="dxa"/>
              <w:right w:w="75" w:type="dxa"/>
            </w:tcMar>
            <w:vAlign w:val="center"/>
          </w:tcPr>
          <w:p w14:paraId="3A82F93D" w14:textId="77777777" w:rsidR="00B85ED1" w:rsidRDefault="00B85ED1" w:rsidP="00775F70">
            <w:pPr>
              <w:rPr>
                <w:sz w:val="13"/>
                <w:szCs w:val="13"/>
              </w:rPr>
            </w:pPr>
            <w:r>
              <w:rPr>
                <w:rFonts w:ascii="Helvetica Neue" w:eastAsia="Helvetica Neue" w:hAnsi="Helvetica Neue" w:cs="Helvetica Neue"/>
                <w:color w:val="000000"/>
                <w:sz w:val="13"/>
                <w:szCs w:val="13"/>
              </w:rPr>
              <w:t>1</w:t>
            </w:r>
          </w:p>
        </w:tc>
        <w:tc>
          <w:tcPr>
            <w:tcW w:w="432" w:type="dxa"/>
            <w:tcMar>
              <w:top w:w="0" w:type="dxa"/>
              <w:left w:w="75" w:type="dxa"/>
              <w:bottom w:w="0" w:type="dxa"/>
              <w:right w:w="75" w:type="dxa"/>
            </w:tcMar>
            <w:vAlign w:val="center"/>
          </w:tcPr>
          <w:p w14:paraId="4DA0770B" w14:textId="77777777" w:rsidR="00B85ED1" w:rsidRDefault="00B85ED1" w:rsidP="00775F70">
            <w:pPr>
              <w:rPr>
                <w:sz w:val="13"/>
                <w:szCs w:val="13"/>
              </w:rPr>
            </w:pPr>
            <w:r>
              <w:rPr>
                <w:rFonts w:ascii="Helvetica Neue" w:eastAsia="Helvetica Neue" w:hAnsi="Helvetica Neue" w:cs="Helvetica Neue"/>
                <w:color w:val="000000"/>
                <w:sz w:val="13"/>
                <w:szCs w:val="13"/>
              </w:rPr>
              <w:t>11</w:t>
            </w:r>
          </w:p>
        </w:tc>
        <w:tc>
          <w:tcPr>
            <w:tcW w:w="432" w:type="dxa"/>
            <w:tcMar>
              <w:top w:w="0" w:type="dxa"/>
              <w:left w:w="75" w:type="dxa"/>
              <w:bottom w:w="0" w:type="dxa"/>
              <w:right w:w="75" w:type="dxa"/>
            </w:tcMar>
            <w:vAlign w:val="center"/>
          </w:tcPr>
          <w:p w14:paraId="2003D1B1" w14:textId="77777777" w:rsidR="00B85ED1" w:rsidRDefault="00B85ED1" w:rsidP="00775F70">
            <w:pPr>
              <w:rPr>
                <w:sz w:val="13"/>
                <w:szCs w:val="13"/>
              </w:rPr>
            </w:pPr>
            <w:r>
              <w:rPr>
                <w:rFonts w:ascii="Helvetica Neue" w:eastAsia="Helvetica Neue" w:hAnsi="Helvetica Neue" w:cs="Helvetica Neue"/>
                <w:color w:val="000000"/>
                <w:sz w:val="13"/>
                <w:szCs w:val="13"/>
              </w:rPr>
              <w:t>2</w:t>
            </w:r>
          </w:p>
        </w:tc>
        <w:tc>
          <w:tcPr>
            <w:tcW w:w="338" w:type="dxa"/>
            <w:tcMar>
              <w:top w:w="0" w:type="dxa"/>
              <w:left w:w="75" w:type="dxa"/>
              <w:bottom w:w="0" w:type="dxa"/>
              <w:right w:w="75" w:type="dxa"/>
            </w:tcMar>
            <w:vAlign w:val="center"/>
          </w:tcPr>
          <w:p w14:paraId="4D902DF8"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39" w:type="dxa"/>
            <w:tcMar>
              <w:top w:w="0" w:type="dxa"/>
              <w:left w:w="75" w:type="dxa"/>
              <w:bottom w:w="0" w:type="dxa"/>
              <w:right w:w="75" w:type="dxa"/>
            </w:tcMar>
            <w:vAlign w:val="center"/>
          </w:tcPr>
          <w:p w14:paraId="2F40658D" w14:textId="77777777" w:rsidR="00B85ED1" w:rsidRDefault="00B85ED1" w:rsidP="00775F70">
            <w:pPr>
              <w:rPr>
                <w:sz w:val="13"/>
                <w:szCs w:val="13"/>
              </w:rPr>
            </w:pPr>
            <w:r>
              <w:rPr>
                <w:rFonts w:ascii="Helvetica Neue" w:eastAsia="Helvetica Neue" w:hAnsi="Helvetica Neue" w:cs="Helvetica Neue"/>
                <w:color w:val="000000"/>
                <w:sz w:val="13"/>
                <w:szCs w:val="13"/>
              </w:rPr>
              <w:t>1</w:t>
            </w:r>
          </w:p>
        </w:tc>
      </w:tr>
      <w:tr w:rsidR="00B85ED1" w14:paraId="4D0E2DA1" w14:textId="77777777" w:rsidTr="00775F70">
        <w:trPr>
          <w:trHeight w:val="224"/>
          <w:jc w:val="center"/>
        </w:trPr>
        <w:tc>
          <w:tcPr>
            <w:tcW w:w="735" w:type="dxa"/>
            <w:tcBorders>
              <w:right w:val="single" w:sz="4" w:space="0" w:color="000000"/>
            </w:tcBorders>
            <w:tcMar>
              <w:top w:w="0" w:type="dxa"/>
              <w:left w:w="75" w:type="dxa"/>
              <w:bottom w:w="0" w:type="dxa"/>
              <w:right w:w="75" w:type="dxa"/>
            </w:tcMar>
            <w:vAlign w:val="center"/>
          </w:tcPr>
          <w:p w14:paraId="7EEC88F3" w14:textId="77777777" w:rsidR="00B85ED1" w:rsidRDefault="00B85ED1" w:rsidP="00775F70">
            <w:pPr>
              <w:rPr>
                <w:sz w:val="13"/>
                <w:szCs w:val="13"/>
              </w:rPr>
            </w:pPr>
            <w:r>
              <w:rPr>
                <w:rFonts w:ascii="Helvetica Neue" w:eastAsia="Helvetica Neue" w:hAnsi="Helvetica Neue" w:cs="Helvetica Neue"/>
                <w:b/>
                <w:color w:val="000000"/>
                <w:sz w:val="13"/>
                <w:szCs w:val="13"/>
              </w:rPr>
              <w:t>4.3.4</w:t>
            </w:r>
          </w:p>
        </w:tc>
        <w:tc>
          <w:tcPr>
            <w:tcW w:w="418" w:type="dxa"/>
            <w:tcBorders>
              <w:left w:val="single" w:sz="4" w:space="0" w:color="000000"/>
            </w:tcBorders>
            <w:tcMar>
              <w:top w:w="0" w:type="dxa"/>
              <w:left w:w="75" w:type="dxa"/>
              <w:bottom w:w="0" w:type="dxa"/>
              <w:right w:w="75" w:type="dxa"/>
            </w:tcMar>
            <w:vAlign w:val="center"/>
          </w:tcPr>
          <w:p w14:paraId="534ECB96"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25" w:type="dxa"/>
            <w:tcMar>
              <w:top w:w="0" w:type="dxa"/>
              <w:left w:w="75" w:type="dxa"/>
              <w:bottom w:w="0" w:type="dxa"/>
              <w:right w:w="75" w:type="dxa"/>
            </w:tcMar>
            <w:vAlign w:val="center"/>
          </w:tcPr>
          <w:p w14:paraId="10E51655"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18" w:type="dxa"/>
            <w:tcMar>
              <w:top w:w="0" w:type="dxa"/>
              <w:left w:w="75" w:type="dxa"/>
              <w:bottom w:w="0" w:type="dxa"/>
              <w:right w:w="75" w:type="dxa"/>
            </w:tcMar>
            <w:vAlign w:val="center"/>
          </w:tcPr>
          <w:p w14:paraId="3F967061" w14:textId="77777777" w:rsidR="00B85ED1" w:rsidRDefault="00B85ED1" w:rsidP="00775F70">
            <w:pPr>
              <w:rPr>
                <w:sz w:val="13"/>
                <w:szCs w:val="13"/>
              </w:rPr>
            </w:pPr>
            <w:r>
              <w:rPr>
                <w:rFonts w:ascii="Helvetica Neue" w:eastAsia="Helvetica Neue" w:hAnsi="Helvetica Neue" w:cs="Helvetica Neue"/>
                <w:color w:val="000000"/>
                <w:sz w:val="13"/>
                <w:szCs w:val="13"/>
              </w:rPr>
              <w:t>1</w:t>
            </w:r>
          </w:p>
        </w:tc>
        <w:tc>
          <w:tcPr>
            <w:tcW w:w="418" w:type="dxa"/>
            <w:tcMar>
              <w:top w:w="0" w:type="dxa"/>
              <w:left w:w="75" w:type="dxa"/>
              <w:bottom w:w="0" w:type="dxa"/>
              <w:right w:w="75" w:type="dxa"/>
            </w:tcMar>
            <w:vAlign w:val="center"/>
          </w:tcPr>
          <w:p w14:paraId="0962073E"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32" w:type="dxa"/>
            <w:tcMar>
              <w:top w:w="0" w:type="dxa"/>
              <w:left w:w="75" w:type="dxa"/>
              <w:bottom w:w="0" w:type="dxa"/>
              <w:right w:w="75" w:type="dxa"/>
            </w:tcMar>
            <w:vAlign w:val="center"/>
          </w:tcPr>
          <w:p w14:paraId="10BC8C60"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32" w:type="dxa"/>
            <w:tcMar>
              <w:top w:w="0" w:type="dxa"/>
              <w:left w:w="75" w:type="dxa"/>
              <w:bottom w:w="0" w:type="dxa"/>
              <w:right w:w="75" w:type="dxa"/>
            </w:tcMar>
            <w:vAlign w:val="center"/>
          </w:tcPr>
          <w:p w14:paraId="2C61F0DB"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374" w:type="dxa"/>
            <w:tcMar>
              <w:top w:w="0" w:type="dxa"/>
              <w:left w:w="75" w:type="dxa"/>
              <w:bottom w:w="0" w:type="dxa"/>
              <w:right w:w="75" w:type="dxa"/>
            </w:tcMar>
            <w:vAlign w:val="center"/>
          </w:tcPr>
          <w:p w14:paraId="4461BAF4" w14:textId="77777777" w:rsidR="00B85ED1" w:rsidRDefault="00B85ED1" w:rsidP="00775F70">
            <w:pPr>
              <w:rPr>
                <w:sz w:val="13"/>
                <w:szCs w:val="13"/>
              </w:rPr>
            </w:pPr>
            <w:r>
              <w:rPr>
                <w:rFonts w:ascii="Helvetica Neue" w:eastAsia="Helvetica Neue" w:hAnsi="Helvetica Neue" w:cs="Helvetica Neue"/>
                <w:color w:val="000000"/>
                <w:sz w:val="13"/>
                <w:szCs w:val="13"/>
              </w:rPr>
              <w:t>8</w:t>
            </w:r>
          </w:p>
        </w:tc>
        <w:tc>
          <w:tcPr>
            <w:tcW w:w="367" w:type="dxa"/>
            <w:tcMar>
              <w:top w:w="0" w:type="dxa"/>
              <w:left w:w="75" w:type="dxa"/>
              <w:bottom w:w="0" w:type="dxa"/>
              <w:right w:w="75" w:type="dxa"/>
            </w:tcMar>
            <w:vAlign w:val="center"/>
          </w:tcPr>
          <w:p w14:paraId="744E01B9"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03" w:type="dxa"/>
            <w:tcMar>
              <w:top w:w="0" w:type="dxa"/>
              <w:left w:w="75" w:type="dxa"/>
              <w:bottom w:w="0" w:type="dxa"/>
              <w:right w:w="75" w:type="dxa"/>
            </w:tcMar>
            <w:vAlign w:val="center"/>
          </w:tcPr>
          <w:p w14:paraId="6FA5034D"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25" w:type="dxa"/>
            <w:tcMar>
              <w:top w:w="0" w:type="dxa"/>
              <w:left w:w="75" w:type="dxa"/>
              <w:bottom w:w="0" w:type="dxa"/>
              <w:right w:w="75" w:type="dxa"/>
            </w:tcMar>
            <w:vAlign w:val="center"/>
          </w:tcPr>
          <w:p w14:paraId="287C8CCC"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10" w:type="dxa"/>
            <w:tcMar>
              <w:top w:w="0" w:type="dxa"/>
              <w:left w:w="75" w:type="dxa"/>
              <w:bottom w:w="0" w:type="dxa"/>
              <w:right w:w="75" w:type="dxa"/>
            </w:tcMar>
            <w:vAlign w:val="center"/>
          </w:tcPr>
          <w:p w14:paraId="4D323045"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39" w:type="dxa"/>
            <w:tcMar>
              <w:top w:w="0" w:type="dxa"/>
              <w:left w:w="75" w:type="dxa"/>
              <w:bottom w:w="0" w:type="dxa"/>
              <w:right w:w="75" w:type="dxa"/>
            </w:tcMar>
            <w:vAlign w:val="center"/>
          </w:tcPr>
          <w:p w14:paraId="1972AFD2"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25" w:type="dxa"/>
            <w:tcMar>
              <w:top w:w="0" w:type="dxa"/>
              <w:left w:w="75" w:type="dxa"/>
              <w:bottom w:w="0" w:type="dxa"/>
              <w:right w:w="75" w:type="dxa"/>
            </w:tcMar>
            <w:vAlign w:val="center"/>
          </w:tcPr>
          <w:p w14:paraId="5FCFBC37"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18" w:type="dxa"/>
            <w:tcMar>
              <w:top w:w="0" w:type="dxa"/>
              <w:left w:w="75" w:type="dxa"/>
              <w:bottom w:w="0" w:type="dxa"/>
              <w:right w:w="75" w:type="dxa"/>
            </w:tcMar>
            <w:vAlign w:val="center"/>
          </w:tcPr>
          <w:p w14:paraId="3F747B46" w14:textId="77777777" w:rsidR="00B85ED1" w:rsidRDefault="00B85ED1" w:rsidP="00775F70">
            <w:pPr>
              <w:rPr>
                <w:sz w:val="13"/>
                <w:szCs w:val="13"/>
              </w:rPr>
            </w:pPr>
            <w:r>
              <w:rPr>
                <w:rFonts w:ascii="Helvetica Neue" w:eastAsia="Helvetica Neue" w:hAnsi="Helvetica Neue" w:cs="Helvetica Neue"/>
                <w:color w:val="000000"/>
                <w:sz w:val="13"/>
                <w:szCs w:val="13"/>
              </w:rPr>
              <w:t>1</w:t>
            </w:r>
          </w:p>
        </w:tc>
        <w:tc>
          <w:tcPr>
            <w:tcW w:w="403" w:type="dxa"/>
            <w:tcMar>
              <w:top w:w="0" w:type="dxa"/>
              <w:left w:w="75" w:type="dxa"/>
              <w:bottom w:w="0" w:type="dxa"/>
              <w:right w:w="75" w:type="dxa"/>
            </w:tcMar>
            <w:vAlign w:val="center"/>
          </w:tcPr>
          <w:p w14:paraId="72A9F87B"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47" w:type="dxa"/>
            <w:tcMar>
              <w:top w:w="0" w:type="dxa"/>
              <w:left w:w="75" w:type="dxa"/>
              <w:bottom w:w="0" w:type="dxa"/>
              <w:right w:w="75" w:type="dxa"/>
            </w:tcMar>
            <w:vAlign w:val="center"/>
          </w:tcPr>
          <w:p w14:paraId="7DAE6E88"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46" w:type="dxa"/>
            <w:tcMar>
              <w:top w:w="0" w:type="dxa"/>
              <w:left w:w="75" w:type="dxa"/>
              <w:bottom w:w="0" w:type="dxa"/>
              <w:right w:w="75" w:type="dxa"/>
            </w:tcMar>
            <w:vAlign w:val="center"/>
          </w:tcPr>
          <w:p w14:paraId="27D34E52"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396" w:type="dxa"/>
            <w:tcMar>
              <w:top w:w="0" w:type="dxa"/>
              <w:left w:w="75" w:type="dxa"/>
              <w:bottom w:w="0" w:type="dxa"/>
              <w:right w:w="75" w:type="dxa"/>
            </w:tcMar>
            <w:vAlign w:val="center"/>
          </w:tcPr>
          <w:p w14:paraId="70705D74"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18" w:type="dxa"/>
            <w:tcMar>
              <w:top w:w="0" w:type="dxa"/>
              <w:left w:w="75" w:type="dxa"/>
              <w:bottom w:w="0" w:type="dxa"/>
              <w:right w:w="75" w:type="dxa"/>
            </w:tcMar>
            <w:vAlign w:val="center"/>
          </w:tcPr>
          <w:p w14:paraId="21BE17CA"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32" w:type="dxa"/>
            <w:tcMar>
              <w:top w:w="0" w:type="dxa"/>
              <w:left w:w="75" w:type="dxa"/>
              <w:bottom w:w="0" w:type="dxa"/>
              <w:right w:w="75" w:type="dxa"/>
            </w:tcMar>
            <w:vAlign w:val="center"/>
          </w:tcPr>
          <w:p w14:paraId="14A3628C"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32" w:type="dxa"/>
            <w:tcMar>
              <w:top w:w="0" w:type="dxa"/>
              <w:left w:w="75" w:type="dxa"/>
              <w:bottom w:w="0" w:type="dxa"/>
              <w:right w:w="75" w:type="dxa"/>
            </w:tcMar>
            <w:vAlign w:val="center"/>
          </w:tcPr>
          <w:p w14:paraId="5B08573F"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338" w:type="dxa"/>
            <w:tcMar>
              <w:top w:w="0" w:type="dxa"/>
              <w:left w:w="75" w:type="dxa"/>
              <w:bottom w:w="0" w:type="dxa"/>
              <w:right w:w="75" w:type="dxa"/>
            </w:tcMar>
            <w:vAlign w:val="center"/>
          </w:tcPr>
          <w:p w14:paraId="6A07E32D"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39" w:type="dxa"/>
            <w:tcMar>
              <w:top w:w="0" w:type="dxa"/>
              <w:left w:w="75" w:type="dxa"/>
              <w:bottom w:w="0" w:type="dxa"/>
              <w:right w:w="75" w:type="dxa"/>
            </w:tcMar>
            <w:vAlign w:val="center"/>
          </w:tcPr>
          <w:p w14:paraId="4BA326A4"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r>
      <w:tr w:rsidR="00B85ED1" w14:paraId="1C1943F1" w14:textId="77777777" w:rsidTr="00775F70">
        <w:trPr>
          <w:trHeight w:val="224"/>
          <w:jc w:val="center"/>
        </w:trPr>
        <w:tc>
          <w:tcPr>
            <w:tcW w:w="735" w:type="dxa"/>
            <w:tcBorders>
              <w:right w:val="single" w:sz="4" w:space="0" w:color="000000"/>
            </w:tcBorders>
            <w:tcMar>
              <w:top w:w="0" w:type="dxa"/>
              <w:left w:w="75" w:type="dxa"/>
              <w:bottom w:w="0" w:type="dxa"/>
              <w:right w:w="75" w:type="dxa"/>
            </w:tcMar>
            <w:vAlign w:val="center"/>
          </w:tcPr>
          <w:p w14:paraId="33F96157" w14:textId="77777777" w:rsidR="00B85ED1" w:rsidRDefault="00B85ED1" w:rsidP="00775F70">
            <w:pPr>
              <w:rPr>
                <w:sz w:val="13"/>
                <w:szCs w:val="13"/>
              </w:rPr>
            </w:pPr>
            <w:r>
              <w:rPr>
                <w:rFonts w:ascii="Helvetica Neue" w:eastAsia="Helvetica Neue" w:hAnsi="Helvetica Neue" w:cs="Helvetica Neue"/>
                <w:b/>
                <w:color w:val="000000"/>
                <w:sz w:val="13"/>
                <w:szCs w:val="13"/>
              </w:rPr>
              <w:t>4.3.4.1</w:t>
            </w:r>
          </w:p>
        </w:tc>
        <w:tc>
          <w:tcPr>
            <w:tcW w:w="418" w:type="dxa"/>
            <w:tcBorders>
              <w:left w:val="single" w:sz="4" w:space="0" w:color="000000"/>
            </w:tcBorders>
            <w:tcMar>
              <w:top w:w="0" w:type="dxa"/>
              <w:left w:w="75" w:type="dxa"/>
              <w:bottom w:w="0" w:type="dxa"/>
              <w:right w:w="75" w:type="dxa"/>
            </w:tcMar>
            <w:vAlign w:val="center"/>
          </w:tcPr>
          <w:p w14:paraId="01181702"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25" w:type="dxa"/>
            <w:tcMar>
              <w:top w:w="0" w:type="dxa"/>
              <w:left w:w="75" w:type="dxa"/>
              <w:bottom w:w="0" w:type="dxa"/>
              <w:right w:w="75" w:type="dxa"/>
            </w:tcMar>
            <w:vAlign w:val="center"/>
          </w:tcPr>
          <w:p w14:paraId="14375762"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18" w:type="dxa"/>
            <w:tcMar>
              <w:top w:w="0" w:type="dxa"/>
              <w:left w:w="75" w:type="dxa"/>
              <w:bottom w:w="0" w:type="dxa"/>
              <w:right w:w="75" w:type="dxa"/>
            </w:tcMar>
            <w:vAlign w:val="center"/>
          </w:tcPr>
          <w:p w14:paraId="2A201229" w14:textId="77777777" w:rsidR="00B85ED1" w:rsidRDefault="00B85ED1" w:rsidP="00775F70">
            <w:pPr>
              <w:rPr>
                <w:sz w:val="13"/>
                <w:szCs w:val="13"/>
              </w:rPr>
            </w:pPr>
            <w:r>
              <w:rPr>
                <w:rFonts w:ascii="Helvetica Neue" w:eastAsia="Helvetica Neue" w:hAnsi="Helvetica Neue" w:cs="Helvetica Neue"/>
                <w:color w:val="000000"/>
                <w:sz w:val="13"/>
                <w:szCs w:val="13"/>
              </w:rPr>
              <w:t>70</w:t>
            </w:r>
          </w:p>
        </w:tc>
        <w:tc>
          <w:tcPr>
            <w:tcW w:w="418" w:type="dxa"/>
            <w:tcMar>
              <w:top w:w="0" w:type="dxa"/>
              <w:left w:w="75" w:type="dxa"/>
              <w:bottom w:w="0" w:type="dxa"/>
              <w:right w:w="75" w:type="dxa"/>
            </w:tcMar>
            <w:vAlign w:val="center"/>
          </w:tcPr>
          <w:p w14:paraId="2B657FC8"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32" w:type="dxa"/>
            <w:tcMar>
              <w:top w:w="0" w:type="dxa"/>
              <w:left w:w="75" w:type="dxa"/>
              <w:bottom w:w="0" w:type="dxa"/>
              <w:right w:w="75" w:type="dxa"/>
            </w:tcMar>
            <w:vAlign w:val="center"/>
          </w:tcPr>
          <w:p w14:paraId="6FE3E56C"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32" w:type="dxa"/>
            <w:tcMar>
              <w:top w:w="0" w:type="dxa"/>
              <w:left w:w="75" w:type="dxa"/>
              <w:bottom w:w="0" w:type="dxa"/>
              <w:right w:w="75" w:type="dxa"/>
            </w:tcMar>
            <w:vAlign w:val="center"/>
          </w:tcPr>
          <w:p w14:paraId="14E5468D" w14:textId="77777777" w:rsidR="00B85ED1" w:rsidRDefault="00B85ED1" w:rsidP="00775F70">
            <w:pPr>
              <w:rPr>
                <w:sz w:val="13"/>
                <w:szCs w:val="13"/>
              </w:rPr>
            </w:pPr>
            <w:r>
              <w:rPr>
                <w:rFonts w:ascii="Helvetica Neue" w:eastAsia="Helvetica Neue" w:hAnsi="Helvetica Neue" w:cs="Helvetica Neue"/>
                <w:color w:val="000000"/>
                <w:sz w:val="13"/>
                <w:szCs w:val="13"/>
              </w:rPr>
              <w:t>2</w:t>
            </w:r>
          </w:p>
        </w:tc>
        <w:tc>
          <w:tcPr>
            <w:tcW w:w="374" w:type="dxa"/>
            <w:tcMar>
              <w:top w:w="0" w:type="dxa"/>
              <w:left w:w="75" w:type="dxa"/>
              <w:bottom w:w="0" w:type="dxa"/>
              <w:right w:w="75" w:type="dxa"/>
            </w:tcMar>
            <w:vAlign w:val="center"/>
          </w:tcPr>
          <w:p w14:paraId="3AD05714" w14:textId="77777777" w:rsidR="00B85ED1" w:rsidRDefault="00B85ED1" w:rsidP="00775F70">
            <w:pPr>
              <w:rPr>
                <w:sz w:val="13"/>
                <w:szCs w:val="13"/>
              </w:rPr>
            </w:pPr>
            <w:r>
              <w:rPr>
                <w:rFonts w:ascii="Helvetica Neue" w:eastAsia="Helvetica Neue" w:hAnsi="Helvetica Neue" w:cs="Helvetica Neue"/>
                <w:color w:val="000000"/>
                <w:sz w:val="13"/>
                <w:szCs w:val="13"/>
              </w:rPr>
              <w:t>6</w:t>
            </w:r>
          </w:p>
        </w:tc>
        <w:tc>
          <w:tcPr>
            <w:tcW w:w="367" w:type="dxa"/>
            <w:tcMar>
              <w:top w:w="0" w:type="dxa"/>
              <w:left w:w="75" w:type="dxa"/>
              <w:bottom w:w="0" w:type="dxa"/>
              <w:right w:w="75" w:type="dxa"/>
            </w:tcMar>
            <w:vAlign w:val="center"/>
          </w:tcPr>
          <w:p w14:paraId="65A97B85" w14:textId="77777777" w:rsidR="00B85ED1" w:rsidRDefault="00B85ED1" w:rsidP="00775F70">
            <w:pPr>
              <w:rPr>
                <w:sz w:val="13"/>
                <w:szCs w:val="13"/>
              </w:rPr>
            </w:pPr>
            <w:r>
              <w:rPr>
                <w:rFonts w:ascii="Helvetica Neue" w:eastAsia="Helvetica Neue" w:hAnsi="Helvetica Neue" w:cs="Helvetica Neue"/>
                <w:color w:val="000000"/>
                <w:sz w:val="13"/>
                <w:szCs w:val="13"/>
              </w:rPr>
              <w:t>3</w:t>
            </w:r>
          </w:p>
        </w:tc>
        <w:tc>
          <w:tcPr>
            <w:tcW w:w="403" w:type="dxa"/>
            <w:tcMar>
              <w:top w:w="0" w:type="dxa"/>
              <w:left w:w="75" w:type="dxa"/>
              <w:bottom w:w="0" w:type="dxa"/>
              <w:right w:w="75" w:type="dxa"/>
            </w:tcMar>
            <w:vAlign w:val="center"/>
          </w:tcPr>
          <w:p w14:paraId="31F494AE"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25" w:type="dxa"/>
            <w:tcMar>
              <w:top w:w="0" w:type="dxa"/>
              <w:left w:w="75" w:type="dxa"/>
              <w:bottom w:w="0" w:type="dxa"/>
              <w:right w:w="75" w:type="dxa"/>
            </w:tcMar>
            <w:vAlign w:val="center"/>
          </w:tcPr>
          <w:p w14:paraId="0EF89841"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10" w:type="dxa"/>
            <w:tcMar>
              <w:top w:w="0" w:type="dxa"/>
              <w:left w:w="75" w:type="dxa"/>
              <w:bottom w:w="0" w:type="dxa"/>
              <w:right w:w="75" w:type="dxa"/>
            </w:tcMar>
            <w:vAlign w:val="center"/>
          </w:tcPr>
          <w:p w14:paraId="71F59C33"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39" w:type="dxa"/>
            <w:tcMar>
              <w:top w:w="0" w:type="dxa"/>
              <w:left w:w="75" w:type="dxa"/>
              <w:bottom w:w="0" w:type="dxa"/>
              <w:right w:w="75" w:type="dxa"/>
            </w:tcMar>
            <w:vAlign w:val="center"/>
          </w:tcPr>
          <w:p w14:paraId="76763F45"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25" w:type="dxa"/>
            <w:tcMar>
              <w:top w:w="0" w:type="dxa"/>
              <w:left w:w="75" w:type="dxa"/>
              <w:bottom w:w="0" w:type="dxa"/>
              <w:right w:w="75" w:type="dxa"/>
            </w:tcMar>
            <w:vAlign w:val="center"/>
          </w:tcPr>
          <w:p w14:paraId="316625E4"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18" w:type="dxa"/>
            <w:tcMar>
              <w:top w:w="0" w:type="dxa"/>
              <w:left w:w="75" w:type="dxa"/>
              <w:bottom w:w="0" w:type="dxa"/>
              <w:right w:w="75" w:type="dxa"/>
            </w:tcMar>
            <w:vAlign w:val="center"/>
          </w:tcPr>
          <w:p w14:paraId="36C85DFE" w14:textId="77777777" w:rsidR="00B85ED1" w:rsidRDefault="00B85ED1" w:rsidP="00775F70">
            <w:pPr>
              <w:rPr>
                <w:sz w:val="13"/>
                <w:szCs w:val="13"/>
              </w:rPr>
            </w:pPr>
            <w:r>
              <w:rPr>
                <w:rFonts w:ascii="Helvetica Neue" w:eastAsia="Helvetica Neue" w:hAnsi="Helvetica Neue" w:cs="Helvetica Neue"/>
                <w:color w:val="000000"/>
                <w:sz w:val="13"/>
                <w:szCs w:val="13"/>
              </w:rPr>
              <w:t>60</w:t>
            </w:r>
          </w:p>
        </w:tc>
        <w:tc>
          <w:tcPr>
            <w:tcW w:w="403" w:type="dxa"/>
            <w:tcMar>
              <w:top w:w="0" w:type="dxa"/>
              <w:left w:w="75" w:type="dxa"/>
              <w:bottom w:w="0" w:type="dxa"/>
              <w:right w:w="75" w:type="dxa"/>
            </w:tcMar>
            <w:vAlign w:val="center"/>
          </w:tcPr>
          <w:p w14:paraId="3FCA9BA9" w14:textId="77777777" w:rsidR="00B85ED1" w:rsidRDefault="00B85ED1" w:rsidP="00775F70">
            <w:pPr>
              <w:rPr>
                <w:sz w:val="13"/>
                <w:szCs w:val="13"/>
              </w:rPr>
            </w:pPr>
            <w:r>
              <w:rPr>
                <w:rFonts w:ascii="Helvetica Neue" w:eastAsia="Helvetica Neue" w:hAnsi="Helvetica Neue" w:cs="Helvetica Neue"/>
                <w:color w:val="000000"/>
                <w:sz w:val="13"/>
                <w:szCs w:val="13"/>
              </w:rPr>
              <w:t>22</w:t>
            </w:r>
          </w:p>
        </w:tc>
        <w:tc>
          <w:tcPr>
            <w:tcW w:w="447" w:type="dxa"/>
            <w:tcMar>
              <w:top w:w="0" w:type="dxa"/>
              <w:left w:w="75" w:type="dxa"/>
              <w:bottom w:w="0" w:type="dxa"/>
              <w:right w:w="75" w:type="dxa"/>
            </w:tcMar>
            <w:vAlign w:val="center"/>
          </w:tcPr>
          <w:p w14:paraId="5AC279AF" w14:textId="77777777" w:rsidR="00B85ED1" w:rsidRDefault="00B85ED1" w:rsidP="00775F70">
            <w:pPr>
              <w:rPr>
                <w:sz w:val="13"/>
                <w:szCs w:val="13"/>
              </w:rPr>
            </w:pPr>
            <w:r>
              <w:rPr>
                <w:rFonts w:ascii="Helvetica Neue" w:eastAsia="Helvetica Neue" w:hAnsi="Helvetica Neue" w:cs="Helvetica Neue"/>
                <w:color w:val="000000"/>
                <w:sz w:val="13"/>
                <w:szCs w:val="13"/>
              </w:rPr>
              <w:t>2</w:t>
            </w:r>
          </w:p>
        </w:tc>
        <w:tc>
          <w:tcPr>
            <w:tcW w:w="446" w:type="dxa"/>
            <w:tcMar>
              <w:top w:w="0" w:type="dxa"/>
              <w:left w:w="75" w:type="dxa"/>
              <w:bottom w:w="0" w:type="dxa"/>
              <w:right w:w="75" w:type="dxa"/>
            </w:tcMar>
            <w:vAlign w:val="center"/>
          </w:tcPr>
          <w:p w14:paraId="71C31FDD" w14:textId="77777777" w:rsidR="00B85ED1" w:rsidRDefault="00B85ED1" w:rsidP="00775F70">
            <w:pPr>
              <w:rPr>
                <w:sz w:val="13"/>
                <w:szCs w:val="13"/>
              </w:rPr>
            </w:pPr>
            <w:r>
              <w:rPr>
                <w:rFonts w:ascii="Helvetica Neue" w:eastAsia="Helvetica Neue" w:hAnsi="Helvetica Neue" w:cs="Helvetica Neue"/>
                <w:color w:val="000000"/>
                <w:sz w:val="13"/>
                <w:szCs w:val="13"/>
              </w:rPr>
              <w:t>1</w:t>
            </w:r>
          </w:p>
        </w:tc>
        <w:tc>
          <w:tcPr>
            <w:tcW w:w="396" w:type="dxa"/>
            <w:tcMar>
              <w:top w:w="0" w:type="dxa"/>
              <w:left w:w="75" w:type="dxa"/>
              <w:bottom w:w="0" w:type="dxa"/>
              <w:right w:w="75" w:type="dxa"/>
            </w:tcMar>
            <w:vAlign w:val="center"/>
          </w:tcPr>
          <w:p w14:paraId="65AA53B3"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18" w:type="dxa"/>
            <w:tcMar>
              <w:top w:w="0" w:type="dxa"/>
              <w:left w:w="75" w:type="dxa"/>
              <w:bottom w:w="0" w:type="dxa"/>
              <w:right w:w="75" w:type="dxa"/>
            </w:tcMar>
            <w:vAlign w:val="center"/>
          </w:tcPr>
          <w:p w14:paraId="5259E1F4"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32" w:type="dxa"/>
            <w:tcMar>
              <w:top w:w="0" w:type="dxa"/>
              <w:left w:w="75" w:type="dxa"/>
              <w:bottom w:w="0" w:type="dxa"/>
              <w:right w:w="75" w:type="dxa"/>
            </w:tcMar>
            <w:vAlign w:val="center"/>
          </w:tcPr>
          <w:p w14:paraId="5D3E2501"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32" w:type="dxa"/>
            <w:tcMar>
              <w:top w:w="0" w:type="dxa"/>
              <w:left w:w="75" w:type="dxa"/>
              <w:bottom w:w="0" w:type="dxa"/>
              <w:right w:w="75" w:type="dxa"/>
            </w:tcMar>
            <w:vAlign w:val="center"/>
          </w:tcPr>
          <w:p w14:paraId="341E8FA0"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338" w:type="dxa"/>
            <w:tcMar>
              <w:top w:w="0" w:type="dxa"/>
              <w:left w:w="75" w:type="dxa"/>
              <w:bottom w:w="0" w:type="dxa"/>
              <w:right w:w="75" w:type="dxa"/>
            </w:tcMar>
            <w:vAlign w:val="center"/>
          </w:tcPr>
          <w:p w14:paraId="1378B50F"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39" w:type="dxa"/>
            <w:tcMar>
              <w:top w:w="0" w:type="dxa"/>
              <w:left w:w="75" w:type="dxa"/>
              <w:bottom w:w="0" w:type="dxa"/>
              <w:right w:w="75" w:type="dxa"/>
            </w:tcMar>
            <w:vAlign w:val="center"/>
          </w:tcPr>
          <w:p w14:paraId="18C6C250"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r>
      <w:tr w:rsidR="00B85ED1" w14:paraId="2B82F019" w14:textId="77777777" w:rsidTr="00775F70">
        <w:trPr>
          <w:trHeight w:val="244"/>
          <w:jc w:val="center"/>
        </w:trPr>
        <w:tc>
          <w:tcPr>
            <w:tcW w:w="735" w:type="dxa"/>
            <w:tcBorders>
              <w:right w:val="single" w:sz="4" w:space="0" w:color="000000"/>
            </w:tcBorders>
            <w:tcMar>
              <w:top w:w="0" w:type="dxa"/>
              <w:left w:w="75" w:type="dxa"/>
              <w:bottom w:w="0" w:type="dxa"/>
              <w:right w:w="75" w:type="dxa"/>
            </w:tcMar>
            <w:vAlign w:val="center"/>
          </w:tcPr>
          <w:p w14:paraId="105035F7" w14:textId="77777777" w:rsidR="00B85ED1" w:rsidRDefault="00B85ED1" w:rsidP="00775F70">
            <w:pPr>
              <w:rPr>
                <w:sz w:val="13"/>
                <w:szCs w:val="13"/>
              </w:rPr>
            </w:pPr>
            <w:r>
              <w:rPr>
                <w:rFonts w:ascii="Helvetica Neue" w:eastAsia="Helvetica Neue" w:hAnsi="Helvetica Neue" w:cs="Helvetica Neue"/>
                <w:b/>
                <w:color w:val="000000"/>
                <w:sz w:val="13"/>
                <w:szCs w:val="13"/>
              </w:rPr>
              <w:t>4.3.4.2</w:t>
            </w:r>
          </w:p>
        </w:tc>
        <w:tc>
          <w:tcPr>
            <w:tcW w:w="418" w:type="dxa"/>
            <w:tcBorders>
              <w:left w:val="single" w:sz="4" w:space="0" w:color="000000"/>
            </w:tcBorders>
            <w:tcMar>
              <w:top w:w="0" w:type="dxa"/>
              <w:left w:w="75" w:type="dxa"/>
              <w:bottom w:w="0" w:type="dxa"/>
              <w:right w:w="75" w:type="dxa"/>
            </w:tcMar>
            <w:vAlign w:val="center"/>
          </w:tcPr>
          <w:p w14:paraId="70330E28"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25" w:type="dxa"/>
            <w:tcMar>
              <w:top w:w="0" w:type="dxa"/>
              <w:left w:w="75" w:type="dxa"/>
              <w:bottom w:w="0" w:type="dxa"/>
              <w:right w:w="75" w:type="dxa"/>
            </w:tcMar>
            <w:vAlign w:val="center"/>
          </w:tcPr>
          <w:p w14:paraId="71B31508"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18" w:type="dxa"/>
            <w:tcMar>
              <w:top w:w="0" w:type="dxa"/>
              <w:left w:w="75" w:type="dxa"/>
              <w:bottom w:w="0" w:type="dxa"/>
              <w:right w:w="75" w:type="dxa"/>
            </w:tcMar>
            <w:vAlign w:val="center"/>
          </w:tcPr>
          <w:p w14:paraId="7E3AC186" w14:textId="77777777" w:rsidR="00B85ED1" w:rsidRDefault="00B85ED1" w:rsidP="00775F70">
            <w:pPr>
              <w:rPr>
                <w:sz w:val="13"/>
                <w:szCs w:val="13"/>
              </w:rPr>
            </w:pPr>
            <w:r>
              <w:rPr>
                <w:rFonts w:ascii="Helvetica Neue" w:eastAsia="Helvetica Neue" w:hAnsi="Helvetica Neue" w:cs="Helvetica Neue"/>
                <w:color w:val="000000"/>
                <w:sz w:val="13"/>
                <w:szCs w:val="13"/>
              </w:rPr>
              <w:t>38</w:t>
            </w:r>
          </w:p>
        </w:tc>
        <w:tc>
          <w:tcPr>
            <w:tcW w:w="418" w:type="dxa"/>
            <w:tcMar>
              <w:top w:w="0" w:type="dxa"/>
              <w:left w:w="75" w:type="dxa"/>
              <w:bottom w:w="0" w:type="dxa"/>
              <w:right w:w="75" w:type="dxa"/>
            </w:tcMar>
            <w:vAlign w:val="center"/>
          </w:tcPr>
          <w:p w14:paraId="2F1F27FE"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32" w:type="dxa"/>
            <w:tcMar>
              <w:top w:w="0" w:type="dxa"/>
              <w:left w:w="75" w:type="dxa"/>
              <w:bottom w:w="0" w:type="dxa"/>
              <w:right w:w="75" w:type="dxa"/>
            </w:tcMar>
            <w:vAlign w:val="center"/>
          </w:tcPr>
          <w:p w14:paraId="594E0DEB"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32" w:type="dxa"/>
            <w:tcMar>
              <w:top w:w="0" w:type="dxa"/>
              <w:left w:w="75" w:type="dxa"/>
              <w:bottom w:w="0" w:type="dxa"/>
              <w:right w:w="75" w:type="dxa"/>
            </w:tcMar>
            <w:vAlign w:val="center"/>
          </w:tcPr>
          <w:p w14:paraId="2278D7A0" w14:textId="77777777" w:rsidR="00B85ED1" w:rsidRDefault="00B85ED1" w:rsidP="00775F70">
            <w:pPr>
              <w:rPr>
                <w:sz w:val="13"/>
                <w:szCs w:val="13"/>
              </w:rPr>
            </w:pPr>
            <w:r>
              <w:rPr>
                <w:rFonts w:ascii="Helvetica Neue" w:eastAsia="Helvetica Neue" w:hAnsi="Helvetica Neue" w:cs="Helvetica Neue"/>
                <w:color w:val="000000"/>
                <w:sz w:val="13"/>
                <w:szCs w:val="13"/>
              </w:rPr>
              <w:t>6</w:t>
            </w:r>
          </w:p>
        </w:tc>
        <w:tc>
          <w:tcPr>
            <w:tcW w:w="374" w:type="dxa"/>
            <w:tcMar>
              <w:top w:w="0" w:type="dxa"/>
              <w:left w:w="75" w:type="dxa"/>
              <w:bottom w:w="0" w:type="dxa"/>
              <w:right w:w="75" w:type="dxa"/>
            </w:tcMar>
            <w:vAlign w:val="center"/>
          </w:tcPr>
          <w:p w14:paraId="10F4D425" w14:textId="77777777" w:rsidR="00B85ED1" w:rsidRDefault="00B85ED1" w:rsidP="00775F70">
            <w:pPr>
              <w:rPr>
                <w:sz w:val="13"/>
                <w:szCs w:val="13"/>
              </w:rPr>
            </w:pPr>
            <w:r>
              <w:rPr>
                <w:rFonts w:ascii="Helvetica Neue" w:eastAsia="Helvetica Neue" w:hAnsi="Helvetica Neue" w:cs="Helvetica Neue"/>
                <w:color w:val="000000"/>
                <w:sz w:val="13"/>
                <w:szCs w:val="13"/>
              </w:rPr>
              <w:t>7</w:t>
            </w:r>
          </w:p>
        </w:tc>
        <w:tc>
          <w:tcPr>
            <w:tcW w:w="367" w:type="dxa"/>
            <w:tcMar>
              <w:top w:w="0" w:type="dxa"/>
              <w:left w:w="75" w:type="dxa"/>
              <w:bottom w:w="0" w:type="dxa"/>
              <w:right w:w="75" w:type="dxa"/>
            </w:tcMar>
            <w:vAlign w:val="center"/>
          </w:tcPr>
          <w:p w14:paraId="1B7B39B4" w14:textId="77777777" w:rsidR="00B85ED1" w:rsidRDefault="00B85ED1" w:rsidP="00775F70">
            <w:pPr>
              <w:rPr>
                <w:sz w:val="13"/>
                <w:szCs w:val="13"/>
              </w:rPr>
            </w:pPr>
            <w:r>
              <w:rPr>
                <w:rFonts w:ascii="Helvetica Neue" w:eastAsia="Helvetica Neue" w:hAnsi="Helvetica Neue" w:cs="Helvetica Neue"/>
                <w:color w:val="000000"/>
                <w:sz w:val="13"/>
                <w:szCs w:val="13"/>
              </w:rPr>
              <w:t>27</w:t>
            </w:r>
          </w:p>
        </w:tc>
        <w:tc>
          <w:tcPr>
            <w:tcW w:w="403" w:type="dxa"/>
            <w:tcMar>
              <w:top w:w="0" w:type="dxa"/>
              <w:left w:w="75" w:type="dxa"/>
              <w:bottom w:w="0" w:type="dxa"/>
              <w:right w:w="75" w:type="dxa"/>
            </w:tcMar>
            <w:vAlign w:val="center"/>
          </w:tcPr>
          <w:p w14:paraId="616172F3"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25" w:type="dxa"/>
            <w:tcMar>
              <w:top w:w="0" w:type="dxa"/>
              <w:left w:w="75" w:type="dxa"/>
              <w:bottom w:w="0" w:type="dxa"/>
              <w:right w:w="75" w:type="dxa"/>
            </w:tcMar>
            <w:vAlign w:val="center"/>
          </w:tcPr>
          <w:p w14:paraId="7283B5D5"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10" w:type="dxa"/>
            <w:tcMar>
              <w:top w:w="0" w:type="dxa"/>
              <w:left w:w="75" w:type="dxa"/>
              <w:bottom w:w="0" w:type="dxa"/>
              <w:right w:w="75" w:type="dxa"/>
            </w:tcMar>
            <w:vAlign w:val="center"/>
          </w:tcPr>
          <w:p w14:paraId="41E39940"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39" w:type="dxa"/>
            <w:tcMar>
              <w:top w:w="0" w:type="dxa"/>
              <w:left w:w="75" w:type="dxa"/>
              <w:bottom w:w="0" w:type="dxa"/>
              <w:right w:w="75" w:type="dxa"/>
            </w:tcMar>
            <w:vAlign w:val="center"/>
          </w:tcPr>
          <w:p w14:paraId="537B033E"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25" w:type="dxa"/>
            <w:tcMar>
              <w:top w:w="0" w:type="dxa"/>
              <w:left w:w="75" w:type="dxa"/>
              <w:bottom w:w="0" w:type="dxa"/>
              <w:right w:w="75" w:type="dxa"/>
            </w:tcMar>
            <w:vAlign w:val="center"/>
          </w:tcPr>
          <w:p w14:paraId="313836F1"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18" w:type="dxa"/>
            <w:tcMar>
              <w:top w:w="0" w:type="dxa"/>
              <w:left w:w="75" w:type="dxa"/>
              <w:bottom w:w="0" w:type="dxa"/>
              <w:right w:w="75" w:type="dxa"/>
            </w:tcMar>
            <w:vAlign w:val="center"/>
          </w:tcPr>
          <w:p w14:paraId="54A09816" w14:textId="77777777" w:rsidR="00B85ED1" w:rsidRDefault="00B85ED1" w:rsidP="00775F70">
            <w:pPr>
              <w:rPr>
                <w:sz w:val="13"/>
                <w:szCs w:val="13"/>
              </w:rPr>
            </w:pPr>
            <w:r>
              <w:rPr>
                <w:rFonts w:ascii="Helvetica Neue" w:eastAsia="Helvetica Neue" w:hAnsi="Helvetica Neue" w:cs="Helvetica Neue"/>
                <w:color w:val="000000"/>
                <w:sz w:val="13"/>
                <w:szCs w:val="13"/>
              </w:rPr>
              <w:t>132</w:t>
            </w:r>
          </w:p>
        </w:tc>
        <w:tc>
          <w:tcPr>
            <w:tcW w:w="403" w:type="dxa"/>
            <w:tcMar>
              <w:top w:w="0" w:type="dxa"/>
              <w:left w:w="75" w:type="dxa"/>
              <w:bottom w:w="0" w:type="dxa"/>
              <w:right w:w="75" w:type="dxa"/>
            </w:tcMar>
            <w:vAlign w:val="center"/>
          </w:tcPr>
          <w:p w14:paraId="2FF76A58" w14:textId="77777777" w:rsidR="00B85ED1" w:rsidRDefault="00B85ED1" w:rsidP="00775F70">
            <w:pPr>
              <w:rPr>
                <w:sz w:val="13"/>
                <w:szCs w:val="13"/>
              </w:rPr>
            </w:pPr>
            <w:r>
              <w:rPr>
                <w:rFonts w:ascii="Helvetica Neue" w:eastAsia="Helvetica Neue" w:hAnsi="Helvetica Neue" w:cs="Helvetica Neue"/>
                <w:color w:val="000000"/>
                <w:sz w:val="13"/>
                <w:szCs w:val="13"/>
              </w:rPr>
              <w:t>12</w:t>
            </w:r>
          </w:p>
        </w:tc>
        <w:tc>
          <w:tcPr>
            <w:tcW w:w="447" w:type="dxa"/>
            <w:tcMar>
              <w:top w:w="0" w:type="dxa"/>
              <w:left w:w="75" w:type="dxa"/>
              <w:bottom w:w="0" w:type="dxa"/>
              <w:right w:w="75" w:type="dxa"/>
            </w:tcMar>
            <w:vAlign w:val="center"/>
          </w:tcPr>
          <w:p w14:paraId="41B79074"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46" w:type="dxa"/>
            <w:tcMar>
              <w:top w:w="0" w:type="dxa"/>
              <w:left w:w="75" w:type="dxa"/>
              <w:bottom w:w="0" w:type="dxa"/>
              <w:right w:w="75" w:type="dxa"/>
            </w:tcMar>
            <w:vAlign w:val="center"/>
          </w:tcPr>
          <w:p w14:paraId="3A2D8DDB"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396" w:type="dxa"/>
            <w:tcMar>
              <w:top w:w="0" w:type="dxa"/>
              <w:left w:w="75" w:type="dxa"/>
              <w:bottom w:w="0" w:type="dxa"/>
              <w:right w:w="75" w:type="dxa"/>
            </w:tcMar>
            <w:vAlign w:val="center"/>
          </w:tcPr>
          <w:p w14:paraId="00A7CAA0"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18" w:type="dxa"/>
            <w:tcMar>
              <w:top w:w="0" w:type="dxa"/>
              <w:left w:w="75" w:type="dxa"/>
              <w:bottom w:w="0" w:type="dxa"/>
              <w:right w:w="75" w:type="dxa"/>
            </w:tcMar>
            <w:vAlign w:val="center"/>
          </w:tcPr>
          <w:p w14:paraId="40151B37"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32" w:type="dxa"/>
            <w:tcMar>
              <w:top w:w="0" w:type="dxa"/>
              <w:left w:w="75" w:type="dxa"/>
              <w:bottom w:w="0" w:type="dxa"/>
              <w:right w:w="75" w:type="dxa"/>
            </w:tcMar>
            <w:vAlign w:val="center"/>
          </w:tcPr>
          <w:p w14:paraId="04C1E494"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32" w:type="dxa"/>
            <w:tcMar>
              <w:top w:w="0" w:type="dxa"/>
              <w:left w:w="75" w:type="dxa"/>
              <w:bottom w:w="0" w:type="dxa"/>
              <w:right w:w="75" w:type="dxa"/>
            </w:tcMar>
            <w:vAlign w:val="center"/>
          </w:tcPr>
          <w:p w14:paraId="1D6AA74F" w14:textId="77777777" w:rsidR="00B85ED1" w:rsidRDefault="00B85ED1" w:rsidP="00775F70">
            <w:pPr>
              <w:rPr>
                <w:sz w:val="13"/>
                <w:szCs w:val="13"/>
              </w:rPr>
            </w:pPr>
            <w:r>
              <w:rPr>
                <w:rFonts w:ascii="Helvetica Neue" w:eastAsia="Helvetica Neue" w:hAnsi="Helvetica Neue" w:cs="Helvetica Neue"/>
                <w:color w:val="000000"/>
                <w:sz w:val="13"/>
                <w:szCs w:val="13"/>
              </w:rPr>
              <w:t>1</w:t>
            </w:r>
          </w:p>
        </w:tc>
        <w:tc>
          <w:tcPr>
            <w:tcW w:w="338" w:type="dxa"/>
            <w:tcMar>
              <w:top w:w="0" w:type="dxa"/>
              <w:left w:w="75" w:type="dxa"/>
              <w:bottom w:w="0" w:type="dxa"/>
              <w:right w:w="75" w:type="dxa"/>
            </w:tcMar>
            <w:vAlign w:val="center"/>
          </w:tcPr>
          <w:p w14:paraId="1FA13541"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39" w:type="dxa"/>
            <w:tcMar>
              <w:top w:w="0" w:type="dxa"/>
              <w:left w:w="75" w:type="dxa"/>
              <w:bottom w:w="0" w:type="dxa"/>
              <w:right w:w="75" w:type="dxa"/>
            </w:tcMar>
            <w:vAlign w:val="center"/>
          </w:tcPr>
          <w:p w14:paraId="0684B0E5"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r>
      <w:tr w:rsidR="00B85ED1" w14:paraId="4F754D7F" w14:textId="77777777" w:rsidTr="00775F70">
        <w:trPr>
          <w:trHeight w:val="224"/>
          <w:jc w:val="center"/>
        </w:trPr>
        <w:tc>
          <w:tcPr>
            <w:tcW w:w="735" w:type="dxa"/>
            <w:tcBorders>
              <w:right w:val="single" w:sz="4" w:space="0" w:color="000000"/>
            </w:tcBorders>
            <w:tcMar>
              <w:top w:w="0" w:type="dxa"/>
              <w:left w:w="75" w:type="dxa"/>
              <w:bottom w:w="0" w:type="dxa"/>
              <w:right w:w="75" w:type="dxa"/>
            </w:tcMar>
            <w:vAlign w:val="center"/>
          </w:tcPr>
          <w:p w14:paraId="5941BDAE" w14:textId="77777777" w:rsidR="00B85ED1" w:rsidRDefault="00B85ED1" w:rsidP="00775F70">
            <w:pPr>
              <w:rPr>
                <w:sz w:val="13"/>
                <w:szCs w:val="13"/>
              </w:rPr>
            </w:pPr>
            <w:r>
              <w:rPr>
                <w:rFonts w:ascii="Helvetica Neue" w:eastAsia="Helvetica Neue" w:hAnsi="Helvetica Neue" w:cs="Helvetica Neue"/>
                <w:b/>
                <w:color w:val="000000"/>
                <w:sz w:val="13"/>
                <w:szCs w:val="13"/>
              </w:rPr>
              <w:t>4.3.4.2.1</w:t>
            </w:r>
          </w:p>
        </w:tc>
        <w:tc>
          <w:tcPr>
            <w:tcW w:w="418" w:type="dxa"/>
            <w:tcBorders>
              <w:left w:val="single" w:sz="4" w:space="0" w:color="000000"/>
            </w:tcBorders>
            <w:tcMar>
              <w:top w:w="0" w:type="dxa"/>
              <w:left w:w="75" w:type="dxa"/>
              <w:bottom w:w="0" w:type="dxa"/>
              <w:right w:w="75" w:type="dxa"/>
            </w:tcMar>
            <w:vAlign w:val="center"/>
          </w:tcPr>
          <w:p w14:paraId="4A16AACE"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25" w:type="dxa"/>
            <w:tcMar>
              <w:top w:w="0" w:type="dxa"/>
              <w:left w:w="75" w:type="dxa"/>
              <w:bottom w:w="0" w:type="dxa"/>
              <w:right w:w="75" w:type="dxa"/>
            </w:tcMar>
            <w:vAlign w:val="center"/>
          </w:tcPr>
          <w:p w14:paraId="62A37E92"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18" w:type="dxa"/>
            <w:tcMar>
              <w:top w:w="0" w:type="dxa"/>
              <w:left w:w="75" w:type="dxa"/>
              <w:bottom w:w="0" w:type="dxa"/>
              <w:right w:w="75" w:type="dxa"/>
            </w:tcMar>
            <w:vAlign w:val="center"/>
          </w:tcPr>
          <w:p w14:paraId="353B89CC"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18" w:type="dxa"/>
            <w:tcMar>
              <w:top w:w="0" w:type="dxa"/>
              <w:left w:w="75" w:type="dxa"/>
              <w:bottom w:w="0" w:type="dxa"/>
              <w:right w:w="75" w:type="dxa"/>
            </w:tcMar>
            <w:vAlign w:val="center"/>
          </w:tcPr>
          <w:p w14:paraId="48221A05"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32" w:type="dxa"/>
            <w:tcMar>
              <w:top w:w="0" w:type="dxa"/>
              <w:left w:w="75" w:type="dxa"/>
              <w:bottom w:w="0" w:type="dxa"/>
              <w:right w:w="75" w:type="dxa"/>
            </w:tcMar>
            <w:vAlign w:val="center"/>
          </w:tcPr>
          <w:p w14:paraId="5F4D1385"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32" w:type="dxa"/>
            <w:tcMar>
              <w:top w:w="0" w:type="dxa"/>
              <w:left w:w="75" w:type="dxa"/>
              <w:bottom w:w="0" w:type="dxa"/>
              <w:right w:w="75" w:type="dxa"/>
            </w:tcMar>
            <w:vAlign w:val="center"/>
          </w:tcPr>
          <w:p w14:paraId="2AF2D020" w14:textId="77777777" w:rsidR="00B85ED1" w:rsidRDefault="00B85ED1" w:rsidP="00775F70">
            <w:pPr>
              <w:rPr>
                <w:sz w:val="13"/>
                <w:szCs w:val="13"/>
              </w:rPr>
            </w:pPr>
            <w:r>
              <w:rPr>
                <w:rFonts w:ascii="Helvetica Neue" w:eastAsia="Helvetica Neue" w:hAnsi="Helvetica Neue" w:cs="Helvetica Neue"/>
                <w:color w:val="000000"/>
                <w:sz w:val="13"/>
                <w:szCs w:val="13"/>
              </w:rPr>
              <w:t>2</w:t>
            </w:r>
          </w:p>
        </w:tc>
        <w:tc>
          <w:tcPr>
            <w:tcW w:w="374" w:type="dxa"/>
            <w:tcMar>
              <w:top w:w="0" w:type="dxa"/>
              <w:left w:w="75" w:type="dxa"/>
              <w:bottom w:w="0" w:type="dxa"/>
              <w:right w:w="75" w:type="dxa"/>
            </w:tcMar>
            <w:vAlign w:val="center"/>
          </w:tcPr>
          <w:p w14:paraId="40272A4D" w14:textId="77777777" w:rsidR="00B85ED1" w:rsidRDefault="00B85ED1" w:rsidP="00775F70">
            <w:pPr>
              <w:rPr>
                <w:sz w:val="13"/>
                <w:szCs w:val="13"/>
              </w:rPr>
            </w:pPr>
            <w:r>
              <w:rPr>
                <w:rFonts w:ascii="Helvetica Neue" w:eastAsia="Helvetica Neue" w:hAnsi="Helvetica Neue" w:cs="Helvetica Neue"/>
                <w:color w:val="000000"/>
                <w:sz w:val="13"/>
                <w:szCs w:val="13"/>
              </w:rPr>
              <w:t>1</w:t>
            </w:r>
          </w:p>
        </w:tc>
        <w:tc>
          <w:tcPr>
            <w:tcW w:w="367" w:type="dxa"/>
            <w:tcMar>
              <w:top w:w="0" w:type="dxa"/>
              <w:left w:w="75" w:type="dxa"/>
              <w:bottom w:w="0" w:type="dxa"/>
              <w:right w:w="75" w:type="dxa"/>
            </w:tcMar>
            <w:vAlign w:val="center"/>
          </w:tcPr>
          <w:p w14:paraId="398E9B2C" w14:textId="77777777" w:rsidR="00B85ED1" w:rsidRDefault="00B85ED1" w:rsidP="00775F70">
            <w:pPr>
              <w:rPr>
                <w:sz w:val="13"/>
                <w:szCs w:val="13"/>
              </w:rPr>
            </w:pPr>
            <w:r>
              <w:rPr>
                <w:rFonts w:ascii="Helvetica Neue" w:eastAsia="Helvetica Neue" w:hAnsi="Helvetica Neue" w:cs="Helvetica Neue"/>
                <w:color w:val="000000"/>
                <w:sz w:val="13"/>
                <w:szCs w:val="13"/>
              </w:rPr>
              <w:t>1</w:t>
            </w:r>
          </w:p>
        </w:tc>
        <w:tc>
          <w:tcPr>
            <w:tcW w:w="403" w:type="dxa"/>
            <w:tcMar>
              <w:top w:w="0" w:type="dxa"/>
              <w:left w:w="75" w:type="dxa"/>
              <w:bottom w:w="0" w:type="dxa"/>
              <w:right w:w="75" w:type="dxa"/>
            </w:tcMar>
            <w:vAlign w:val="center"/>
          </w:tcPr>
          <w:p w14:paraId="2EE3C09A"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25" w:type="dxa"/>
            <w:tcMar>
              <w:top w:w="0" w:type="dxa"/>
              <w:left w:w="75" w:type="dxa"/>
              <w:bottom w:w="0" w:type="dxa"/>
              <w:right w:w="75" w:type="dxa"/>
            </w:tcMar>
            <w:vAlign w:val="center"/>
          </w:tcPr>
          <w:p w14:paraId="726090B6"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10" w:type="dxa"/>
            <w:tcMar>
              <w:top w:w="0" w:type="dxa"/>
              <w:left w:w="75" w:type="dxa"/>
              <w:bottom w:w="0" w:type="dxa"/>
              <w:right w:w="75" w:type="dxa"/>
            </w:tcMar>
            <w:vAlign w:val="center"/>
          </w:tcPr>
          <w:p w14:paraId="7D9C7BDE"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39" w:type="dxa"/>
            <w:tcMar>
              <w:top w:w="0" w:type="dxa"/>
              <w:left w:w="75" w:type="dxa"/>
              <w:bottom w:w="0" w:type="dxa"/>
              <w:right w:w="75" w:type="dxa"/>
            </w:tcMar>
            <w:vAlign w:val="center"/>
          </w:tcPr>
          <w:p w14:paraId="7748E742"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25" w:type="dxa"/>
            <w:tcMar>
              <w:top w:w="0" w:type="dxa"/>
              <w:left w:w="75" w:type="dxa"/>
              <w:bottom w:w="0" w:type="dxa"/>
              <w:right w:w="75" w:type="dxa"/>
            </w:tcMar>
            <w:vAlign w:val="center"/>
          </w:tcPr>
          <w:p w14:paraId="42DCD9AB"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18" w:type="dxa"/>
            <w:tcMar>
              <w:top w:w="0" w:type="dxa"/>
              <w:left w:w="75" w:type="dxa"/>
              <w:bottom w:w="0" w:type="dxa"/>
              <w:right w:w="75" w:type="dxa"/>
            </w:tcMar>
            <w:vAlign w:val="center"/>
          </w:tcPr>
          <w:p w14:paraId="2D97575B"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03" w:type="dxa"/>
            <w:tcMar>
              <w:top w:w="0" w:type="dxa"/>
              <w:left w:w="75" w:type="dxa"/>
              <w:bottom w:w="0" w:type="dxa"/>
              <w:right w:w="75" w:type="dxa"/>
            </w:tcMar>
            <w:vAlign w:val="center"/>
          </w:tcPr>
          <w:p w14:paraId="21FEF68F" w14:textId="77777777" w:rsidR="00B85ED1" w:rsidRDefault="00B85ED1" w:rsidP="00775F70">
            <w:pPr>
              <w:rPr>
                <w:sz w:val="13"/>
                <w:szCs w:val="13"/>
              </w:rPr>
            </w:pPr>
            <w:r>
              <w:rPr>
                <w:rFonts w:ascii="Helvetica Neue" w:eastAsia="Helvetica Neue" w:hAnsi="Helvetica Neue" w:cs="Helvetica Neue"/>
                <w:color w:val="000000"/>
                <w:sz w:val="13"/>
                <w:szCs w:val="13"/>
              </w:rPr>
              <w:t>75</w:t>
            </w:r>
          </w:p>
        </w:tc>
        <w:tc>
          <w:tcPr>
            <w:tcW w:w="447" w:type="dxa"/>
            <w:tcMar>
              <w:top w:w="0" w:type="dxa"/>
              <w:left w:w="75" w:type="dxa"/>
              <w:bottom w:w="0" w:type="dxa"/>
              <w:right w:w="75" w:type="dxa"/>
            </w:tcMar>
            <w:vAlign w:val="center"/>
          </w:tcPr>
          <w:p w14:paraId="4D457DC7"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46" w:type="dxa"/>
            <w:tcMar>
              <w:top w:w="0" w:type="dxa"/>
              <w:left w:w="75" w:type="dxa"/>
              <w:bottom w:w="0" w:type="dxa"/>
              <w:right w:w="75" w:type="dxa"/>
            </w:tcMar>
            <w:vAlign w:val="center"/>
          </w:tcPr>
          <w:p w14:paraId="7DF70D1C"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396" w:type="dxa"/>
            <w:tcMar>
              <w:top w:w="0" w:type="dxa"/>
              <w:left w:w="75" w:type="dxa"/>
              <w:bottom w:w="0" w:type="dxa"/>
              <w:right w:w="75" w:type="dxa"/>
            </w:tcMar>
            <w:vAlign w:val="center"/>
          </w:tcPr>
          <w:p w14:paraId="09BEF8DD"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18" w:type="dxa"/>
            <w:tcMar>
              <w:top w:w="0" w:type="dxa"/>
              <w:left w:w="75" w:type="dxa"/>
              <w:bottom w:w="0" w:type="dxa"/>
              <w:right w:w="75" w:type="dxa"/>
            </w:tcMar>
            <w:vAlign w:val="center"/>
          </w:tcPr>
          <w:p w14:paraId="7E5DFC57"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32" w:type="dxa"/>
            <w:tcMar>
              <w:top w:w="0" w:type="dxa"/>
              <w:left w:w="75" w:type="dxa"/>
              <w:bottom w:w="0" w:type="dxa"/>
              <w:right w:w="75" w:type="dxa"/>
            </w:tcMar>
            <w:vAlign w:val="center"/>
          </w:tcPr>
          <w:p w14:paraId="76A68F70"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32" w:type="dxa"/>
            <w:tcMar>
              <w:top w:w="0" w:type="dxa"/>
              <w:left w:w="75" w:type="dxa"/>
              <w:bottom w:w="0" w:type="dxa"/>
              <w:right w:w="75" w:type="dxa"/>
            </w:tcMar>
            <w:vAlign w:val="center"/>
          </w:tcPr>
          <w:p w14:paraId="6ED9A303"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338" w:type="dxa"/>
            <w:tcMar>
              <w:top w:w="0" w:type="dxa"/>
              <w:left w:w="75" w:type="dxa"/>
              <w:bottom w:w="0" w:type="dxa"/>
              <w:right w:w="75" w:type="dxa"/>
            </w:tcMar>
            <w:vAlign w:val="center"/>
          </w:tcPr>
          <w:p w14:paraId="2E4F9683"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39" w:type="dxa"/>
            <w:tcMar>
              <w:top w:w="0" w:type="dxa"/>
              <w:left w:w="75" w:type="dxa"/>
              <w:bottom w:w="0" w:type="dxa"/>
              <w:right w:w="75" w:type="dxa"/>
            </w:tcMar>
            <w:vAlign w:val="center"/>
          </w:tcPr>
          <w:p w14:paraId="3E4DF323"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r>
      <w:tr w:rsidR="00B85ED1" w14:paraId="46CE2A4B" w14:textId="77777777" w:rsidTr="00775F70">
        <w:trPr>
          <w:trHeight w:val="244"/>
          <w:jc w:val="center"/>
        </w:trPr>
        <w:tc>
          <w:tcPr>
            <w:tcW w:w="735" w:type="dxa"/>
            <w:tcBorders>
              <w:right w:val="single" w:sz="4" w:space="0" w:color="000000"/>
            </w:tcBorders>
            <w:tcMar>
              <w:top w:w="0" w:type="dxa"/>
              <w:left w:w="75" w:type="dxa"/>
              <w:bottom w:w="0" w:type="dxa"/>
              <w:right w:w="75" w:type="dxa"/>
            </w:tcMar>
            <w:vAlign w:val="center"/>
          </w:tcPr>
          <w:p w14:paraId="622ADB6C" w14:textId="77777777" w:rsidR="00B85ED1" w:rsidRDefault="00B85ED1" w:rsidP="00775F70">
            <w:pPr>
              <w:rPr>
                <w:sz w:val="13"/>
                <w:szCs w:val="13"/>
              </w:rPr>
            </w:pPr>
            <w:r>
              <w:rPr>
                <w:rFonts w:ascii="Helvetica Neue" w:eastAsia="Helvetica Neue" w:hAnsi="Helvetica Neue" w:cs="Helvetica Neue"/>
                <w:b/>
                <w:color w:val="000000"/>
                <w:sz w:val="13"/>
                <w:szCs w:val="13"/>
              </w:rPr>
              <w:t>4.4</w:t>
            </w:r>
          </w:p>
        </w:tc>
        <w:tc>
          <w:tcPr>
            <w:tcW w:w="418" w:type="dxa"/>
            <w:tcBorders>
              <w:left w:val="single" w:sz="4" w:space="0" w:color="000000"/>
            </w:tcBorders>
            <w:tcMar>
              <w:top w:w="0" w:type="dxa"/>
              <w:left w:w="75" w:type="dxa"/>
              <w:bottom w:w="0" w:type="dxa"/>
              <w:right w:w="75" w:type="dxa"/>
            </w:tcMar>
            <w:vAlign w:val="center"/>
          </w:tcPr>
          <w:p w14:paraId="2130B9B8"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25" w:type="dxa"/>
            <w:tcMar>
              <w:top w:w="0" w:type="dxa"/>
              <w:left w:w="75" w:type="dxa"/>
              <w:bottom w:w="0" w:type="dxa"/>
              <w:right w:w="75" w:type="dxa"/>
            </w:tcMar>
            <w:vAlign w:val="center"/>
          </w:tcPr>
          <w:p w14:paraId="65518881"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18" w:type="dxa"/>
            <w:tcMar>
              <w:top w:w="0" w:type="dxa"/>
              <w:left w:w="75" w:type="dxa"/>
              <w:bottom w:w="0" w:type="dxa"/>
              <w:right w:w="75" w:type="dxa"/>
            </w:tcMar>
            <w:vAlign w:val="center"/>
          </w:tcPr>
          <w:p w14:paraId="03EEB3B4"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18" w:type="dxa"/>
            <w:tcMar>
              <w:top w:w="0" w:type="dxa"/>
              <w:left w:w="75" w:type="dxa"/>
              <w:bottom w:w="0" w:type="dxa"/>
              <w:right w:w="75" w:type="dxa"/>
            </w:tcMar>
            <w:vAlign w:val="center"/>
          </w:tcPr>
          <w:p w14:paraId="7770B703"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32" w:type="dxa"/>
            <w:tcMar>
              <w:top w:w="0" w:type="dxa"/>
              <w:left w:w="75" w:type="dxa"/>
              <w:bottom w:w="0" w:type="dxa"/>
              <w:right w:w="75" w:type="dxa"/>
            </w:tcMar>
            <w:vAlign w:val="center"/>
          </w:tcPr>
          <w:p w14:paraId="3A29D7E4"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32" w:type="dxa"/>
            <w:tcMar>
              <w:top w:w="0" w:type="dxa"/>
              <w:left w:w="75" w:type="dxa"/>
              <w:bottom w:w="0" w:type="dxa"/>
              <w:right w:w="75" w:type="dxa"/>
            </w:tcMar>
            <w:vAlign w:val="center"/>
          </w:tcPr>
          <w:p w14:paraId="724C0B95"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374" w:type="dxa"/>
            <w:tcMar>
              <w:top w:w="0" w:type="dxa"/>
              <w:left w:w="75" w:type="dxa"/>
              <w:bottom w:w="0" w:type="dxa"/>
              <w:right w:w="75" w:type="dxa"/>
            </w:tcMar>
            <w:vAlign w:val="center"/>
          </w:tcPr>
          <w:p w14:paraId="6A655773" w14:textId="77777777" w:rsidR="00B85ED1" w:rsidRDefault="00B85ED1" w:rsidP="00775F70">
            <w:pPr>
              <w:rPr>
                <w:sz w:val="13"/>
                <w:szCs w:val="13"/>
              </w:rPr>
            </w:pPr>
            <w:r>
              <w:rPr>
                <w:rFonts w:ascii="Helvetica Neue" w:eastAsia="Helvetica Neue" w:hAnsi="Helvetica Neue" w:cs="Helvetica Neue"/>
                <w:color w:val="000000"/>
                <w:sz w:val="13"/>
                <w:szCs w:val="13"/>
              </w:rPr>
              <w:t>13</w:t>
            </w:r>
          </w:p>
        </w:tc>
        <w:tc>
          <w:tcPr>
            <w:tcW w:w="367" w:type="dxa"/>
            <w:tcMar>
              <w:top w:w="0" w:type="dxa"/>
              <w:left w:w="75" w:type="dxa"/>
              <w:bottom w:w="0" w:type="dxa"/>
              <w:right w:w="75" w:type="dxa"/>
            </w:tcMar>
            <w:vAlign w:val="center"/>
          </w:tcPr>
          <w:p w14:paraId="4CD8CE96"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03" w:type="dxa"/>
            <w:tcMar>
              <w:top w:w="0" w:type="dxa"/>
              <w:left w:w="75" w:type="dxa"/>
              <w:bottom w:w="0" w:type="dxa"/>
              <w:right w:w="75" w:type="dxa"/>
            </w:tcMar>
            <w:vAlign w:val="center"/>
          </w:tcPr>
          <w:p w14:paraId="347A3B57"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25" w:type="dxa"/>
            <w:tcMar>
              <w:top w:w="0" w:type="dxa"/>
              <w:left w:w="75" w:type="dxa"/>
              <w:bottom w:w="0" w:type="dxa"/>
              <w:right w:w="75" w:type="dxa"/>
            </w:tcMar>
            <w:vAlign w:val="center"/>
          </w:tcPr>
          <w:p w14:paraId="50435331"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10" w:type="dxa"/>
            <w:tcMar>
              <w:top w:w="0" w:type="dxa"/>
              <w:left w:w="75" w:type="dxa"/>
              <w:bottom w:w="0" w:type="dxa"/>
              <w:right w:w="75" w:type="dxa"/>
            </w:tcMar>
            <w:vAlign w:val="center"/>
          </w:tcPr>
          <w:p w14:paraId="41DB6FCB"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39" w:type="dxa"/>
            <w:tcMar>
              <w:top w:w="0" w:type="dxa"/>
              <w:left w:w="75" w:type="dxa"/>
              <w:bottom w:w="0" w:type="dxa"/>
              <w:right w:w="75" w:type="dxa"/>
            </w:tcMar>
            <w:vAlign w:val="center"/>
          </w:tcPr>
          <w:p w14:paraId="1A5C954A"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25" w:type="dxa"/>
            <w:tcMar>
              <w:top w:w="0" w:type="dxa"/>
              <w:left w:w="75" w:type="dxa"/>
              <w:bottom w:w="0" w:type="dxa"/>
              <w:right w:w="75" w:type="dxa"/>
            </w:tcMar>
            <w:vAlign w:val="center"/>
          </w:tcPr>
          <w:p w14:paraId="6CD809DA"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18" w:type="dxa"/>
            <w:tcMar>
              <w:top w:w="0" w:type="dxa"/>
              <w:left w:w="75" w:type="dxa"/>
              <w:bottom w:w="0" w:type="dxa"/>
              <w:right w:w="75" w:type="dxa"/>
            </w:tcMar>
            <w:vAlign w:val="center"/>
          </w:tcPr>
          <w:p w14:paraId="36FEE575" w14:textId="77777777" w:rsidR="00B85ED1" w:rsidRDefault="00B85ED1" w:rsidP="00775F70">
            <w:pPr>
              <w:rPr>
                <w:sz w:val="13"/>
                <w:szCs w:val="13"/>
              </w:rPr>
            </w:pPr>
            <w:r>
              <w:rPr>
                <w:rFonts w:ascii="Helvetica Neue" w:eastAsia="Helvetica Neue" w:hAnsi="Helvetica Neue" w:cs="Helvetica Neue"/>
                <w:color w:val="000000"/>
                <w:sz w:val="13"/>
                <w:szCs w:val="13"/>
              </w:rPr>
              <w:t>1</w:t>
            </w:r>
          </w:p>
        </w:tc>
        <w:tc>
          <w:tcPr>
            <w:tcW w:w="403" w:type="dxa"/>
            <w:tcMar>
              <w:top w:w="0" w:type="dxa"/>
              <w:left w:w="75" w:type="dxa"/>
              <w:bottom w:w="0" w:type="dxa"/>
              <w:right w:w="75" w:type="dxa"/>
            </w:tcMar>
            <w:vAlign w:val="center"/>
          </w:tcPr>
          <w:p w14:paraId="6BB59DAE"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47" w:type="dxa"/>
            <w:tcMar>
              <w:top w:w="0" w:type="dxa"/>
              <w:left w:w="75" w:type="dxa"/>
              <w:bottom w:w="0" w:type="dxa"/>
              <w:right w:w="75" w:type="dxa"/>
            </w:tcMar>
            <w:vAlign w:val="center"/>
          </w:tcPr>
          <w:p w14:paraId="316F16CB"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46" w:type="dxa"/>
            <w:tcMar>
              <w:top w:w="0" w:type="dxa"/>
              <w:left w:w="75" w:type="dxa"/>
              <w:bottom w:w="0" w:type="dxa"/>
              <w:right w:w="75" w:type="dxa"/>
            </w:tcMar>
            <w:vAlign w:val="center"/>
          </w:tcPr>
          <w:p w14:paraId="0DCA49E2"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396" w:type="dxa"/>
            <w:tcMar>
              <w:top w:w="0" w:type="dxa"/>
              <w:left w:w="75" w:type="dxa"/>
              <w:bottom w:w="0" w:type="dxa"/>
              <w:right w:w="75" w:type="dxa"/>
            </w:tcMar>
            <w:vAlign w:val="center"/>
          </w:tcPr>
          <w:p w14:paraId="2481184D"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18" w:type="dxa"/>
            <w:tcMar>
              <w:top w:w="0" w:type="dxa"/>
              <w:left w:w="75" w:type="dxa"/>
              <w:bottom w:w="0" w:type="dxa"/>
              <w:right w:w="75" w:type="dxa"/>
            </w:tcMar>
            <w:vAlign w:val="center"/>
          </w:tcPr>
          <w:p w14:paraId="078E1A77"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32" w:type="dxa"/>
            <w:tcMar>
              <w:top w:w="0" w:type="dxa"/>
              <w:left w:w="75" w:type="dxa"/>
              <w:bottom w:w="0" w:type="dxa"/>
              <w:right w:w="75" w:type="dxa"/>
            </w:tcMar>
            <w:vAlign w:val="center"/>
          </w:tcPr>
          <w:p w14:paraId="719A0E8F"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32" w:type="dxa"/>
            <w:tcMar>
              <w:top w:w="0" w:type="dxa"/>
              <w:left w:w="75" w:type="dxa"/>
              <w:bottom w:w="0" w:type="dxa"/>
              <w:right w:w="75" w:type="dxa"/>
            </w:tcMar>
            <w:vAlign w:val="center"/>
          </w:tcPr>
          <w:p w14:paraId="3E2D8128"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338" w:type="dxa"/>
            <w:tcMar>
              <w:top w:w="0" w:type="dxa"/>
              <w:left w:w="75" w:type="dxa"/>
              <w:bottom w:w="0" w:type="dxa"/>
              <w:right w:w="75" w:type="dxa"/>
            </w:tcMar>
            <w:vAlign w:val="center"/>
          </w:tcPr>
          <w:p w14:paraId="72C0A316"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39" w:type="dxa"/>
            <w:tcMar>
              <w:top w:w="0" w:type="dxa"/>
              <w:left w:w="75" w:type="dxa"/>
              <w:bottom w:w="0" w:type="dxa"/>
              <w:right w:w="75" w:type="dxa"/>
            </w:tcMar>
            <w:vAlign w:val="center"/>
          </w:tcPr>
          <w:p w14:paraId="633D6EBD"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r>
      <w:tr w:rsidR="00B85ED1" w14:paraId="4943516F" w14:textId="77777777" w:rsidTr="00775F70">
        <w:trPr>
          <w:trHeight w:val="224"/>
          <w:jc w:val="center"/>
        </w:trPr>
        <w:tc>
          <w:tcPr>
            <w:tcW w:w="735" w:type="dxa"/>
            <w:tcBorders>
              <w:right w:val="single" w:sz="4" w:space="0" w:color="000000"/>
            </w:tcBorders>
            <w:tcMar>
              <w:top w:w="0" w:type="dxa"/>
              <w:left w:w="75" w:type="dxa"/>
              <w:bottom w:w="0" w:type="dxa"/>
              <w:right w:w="75" w:type="dxa"/>
            </w:tcMar>
            <w:vAlign w:val="center"/>
          </w:tcPr>
          <w:p w14:paraId="6E394CB8" w14:textId="77777777" w:rsidR="00B85ED1" w:rsidRDefault="00B85ED1" w:rsidP="00775F70">
            <w:pPr>
              <w:rPr>
                <w:sz w:val="13"/>
                <w:szCs w:val="13"/>
              </w:rPr>
            </w:pPr>
            <w:r>
              <w:rPr>
                <w:rFonts w:ascii="Helvetica Neue" w:eastAsia="Helvetica Neue" w:hAnsi="Helvetica Neue" w:cs="Helvetica Neue"/>
                <w:b/>
                <w:color w:val="000000"/>
                <w:sz w:val="13"/>
                <w:szCs w:val="13"/>
              </w:rPr>
              <w:t>4.4.1</w:t>
            </w:r>
          </w:p>
        </w:tc>
        <w:tc>
          <w:tcPr>
            <w:tcW w:w="418" w:type="dxa"/>
            <w:tcBorders>
              <w:left w:val="single" w:sz="4" w:space="0" w:color="000000"/>
            </w:tcBorders>
            <w:tcMar>
              <w:top w:w="0" w:type="dxa"/>
              <w:left w:w="75" w:type="dxa"/>
              <w:bottom w:w="0" w:type="dxa"/>
              <w:right w:w="75" w:type="dxa"/>
            </w:tcMar>
            <w:vAlign w:val="center"/>
          </w:tcPr>
          <w:p w14:paraId="27412801"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25" w:type="dxa"/>
            <w:tcMar>
              <w:top w:w="0" w:type="dxa"/>
              <w:left w:w="75" w:type="dxa"/>
              <w:bottom w:w="0" w:type="dxa"/>
              <w:right w:w="75" w:type="dxa"/>
            </w:tcMar>
            <w:vAlign w:val="center"/>
          </w:tcPr>
          <w:p w14:paraId="09A87D44"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18" w:type="dxa"/>
            <w:tcMar>
              <w:top w:w="0" w:type="dxa"/>
              <w:left w:w="75" w:type="dxa"/>
              <w:bottom w:w="0" w:type="dxa"/>
              <w:right w:w="75" w:type="dxa"/>
            </w:tcMar>
            <w:vAlign w:val="center"/>
          </w:tcPr>
          <w:p w14:paraId="1FDA5772" w14:textId="77777777" w:rsidR="00B85ED1" w:rsidRDefault="00B85ED1" w:rsidP="00775F70">
            <w:pPr>
              <w:rPr>
                <w:sz w:val="13"/>
                <w:szCs w:val="13"/>
              </w:rPr>
            </w:pPr>
            <w:r>
              <w:rPr>
                <w:rFonts w:ascii="Helvetica Neue" w:eastAsia="Helvetica Neue" w:hAnsi="Helvetica Neue" w:cs="Helvetica Neue"/>
                <w:color w:val="000000"/>
                <w:sz w:val="13"/>
                <w:szCs w:val="13"/>
              </w:rPr>
              <w:t>10</w:t>
            </w:r>
          </w:p>
        </w:tc>
        <w:tc>
          <w:tcPr>
            <w:tcW w:w="418" w:type="dxa"/>
            <w:tcMar>
              <w:top w:w="0" w:type="dxa"/>
              <w:left w:w="75" w:type="dxa"/>
              <w:bottom w:w="0" w:type="dxa"/>
              <w:right w:w="75" w:type="dxa"/>
            </w:tcMar>
            <w:vAlign w:val="center"/>
          </w:tcPr>
          <w:p w14:paraId="16597DAB"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32" w:type="dxa"/>
            <w:tcMar>
              <w:top w:w="0" w:type="dxa"/>
              <w:left w:w="75" w:type="dxa"/>
              <w:bottom w:w="0" w:type="dxa"/>
              <w:right w:w="75" w:type="dxa"/>
            </w:tcMar>
            <w:vAlign w:val="center"/>
          </w:tcPr>
          <w:p w14:paraId="0236C704"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32" w:type="dxa"/>
            <w:tcMar>
              <w:top w:w="0" w:type="dxa"/>
              <w:left w:w="75" w:type="dxa"/>
              <w:bottom w:w="0" w:type="dxa"/>
              <w:right w:w="75" w:type="dxa"/>
            </w:tcMar>
            <w:vAlign w:val="center"/>
          </w:tcPr>
          <w:p w14:paraId="0A7D9948"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374" w:type="dxa"/>
            <w:tcMar>
              <w:top w:w="0" w:type="dxa"/>
              <w:left w:w="75" w:type="dxa"/>
              <w:bottom w:w="0" w:type="dxa"/>
              <w:right w:w="75" w:type="dxa"/>
            </w:tcMar>
            <w:vAlign w:val="center"/>
          </w:tcPr>
          <w:p w14:paraId="0F6E14CF"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367" w:type="dxa"/>
            <w:tcMar>
              <w:top w:w="0" w:type="dxa"/>
              <w:left w:w="75" w:type="dxa"/>
              <w:bottom w:w="0" w:type="dxa"/>
              <w:right w:w="75" w:type="dxa"/>
            </w:tcMar>
            <w:vAlign w:val="center"/>
          </w:tcPr>
          <w:p w14:paraId="0D2115C5" w14:textId="77777777" w:rsidR="00B85ED1" w:rsidRDefault="00B85ED1" w:rsidP="00775F70">
            <w:pPr>
              <w:rPr>
                <w:sz w:val="13"/>
                <w:szCs w:val="13"/>
              </w:rPr>
            </w:pPr>
            <w:r>
              <w:rPr>
                <w:rFonts w:ascii="Helvetica Neue" w:eastAsia="Helvetica Neue" w:hAnsi="Helvetica Neue" w:cs="Helvetica Neue"/>
                <w:color w:val="000000"/>
                <w:sz w:val="13"/>
                <w:szCs w:val="13"/>
              </w:rPr>
              <w:t>2</w:t>
            </w:r>
          </w:p>
        </w:tc>
        <w:tc>
          <w:tcPr>
            <w:tcW w:w="403" w:type="dxa"/>
            <w:tcMar>
              <w:top w:w="0" w:type="dxa"/>
              <w:left w:w="75" w:type="dxa"/>
              <w:bottom w:w="0" w:type="dxa"/>
              <w:right w:w="75" w:type="dxa"/>
            </w:tcMar>
            <w:vAlign w:val="center"/>
          </w:tcPr>
          <w:p w14:paraId="494CE338"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25" w:type="dxa"/>
            <w:tcMar>
              <w:top w:w="0" w:type="dxa"/>
              <w:left w:w="75" w:type="dxa"/>
              <w:bottom w:w="0" w:type="dxa"/>
              <w:right w:w="75" w:type="dxa"/>
            </w:tcMar>
            <w:vAlign w:val="center"/>
          </w:tcPr>
          <w:p w14:paraId="25B5C9D4"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10" w:type="dxa"/>
            <w:tcMar>
              <w:top w:w="0" w:type="dxa"/>
              <w:left w:w="75" w:type="dxa"/>
              <w:bottom w:w="0" w:type="dxa"/>
              <w:right w:w="75" w:type="dxa"/>
            </w:tcMar>
            <w:vAlign w:val="center"/>
          </w:tcPr>
          <w:p w14:paraId="4A0C8A27"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39" w:type="dxa"/>
            <w:tcMar>
              <w:top w:w="0" w:type="dxa"/>
              <w:left w:w="75" w:type="dxa"/>
              <w:bottom w:w="0" w:type="dxa"/>
              <w:right w:w="75" w:type="dxa"/>
            </w:tcMar>
            <w:vAlign w:val="center"/>
          </w:tcPr>
          <w:p w14:paraId="5E1CE696"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25" w:type="dxa"/>
            <w:tcMar>
              <w:top w:w="0" w:type="dxa"/>
              <w:left w:w="75" w:type="dxa"/>
              <w:bottom w:w="0" w:type="dxa"/>
              <w:right w:w="75" w:type="dxa"/>
            </w:tcMar>
            <w:vAlign w:val="center"/>
          </w:tcPr>
          <w:p w14:paraId="15C70254"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18" w:type="dxa"/>
            <w:tcMar>
              <w:top w:w="0" w:type="dxa"/>
              <w:left w:w="75" w:type="dxa"/>
              <w:bottom w:w="0" w:type="dxa"/>
              <w:right w:w="75" w:type="dxa"/>
            </w:tcMar>
            <w:vAlign w:val="center"/>
          </w:tcPr>
          <w:p w14:paraId="0EB11155" w14:textId="77777777" w:rsidR="00B85ED1" w:rsidRDefault="00B85ED1" w:rsidP="00775F70">
            <w:pPr>
              <w:rPr>
                <w:sz w:val="13"/>
                <w:szCs w:val="13"/>
              </w:rPr>
            </w:pPr>
            <w:r>
              <w:rPr>
                <w:rFonts w:ascii="Helvetica Neue" w:eastAsia="Helvetica Neue" w:hAnsi="Helvetica Neue" w:cs="Helvetica Neue"/>
                <w:color w:val="000000"/>
                <w:sz w:val="13"/>
                <w:szCs w:val="13"/>
              </w:rPr>
              <w:t>11</w:t>
            </w:r>
          </w:p>
        </w:tc>
        <w:tc>
          <w:tcPr>
            <w:tcW w:w="403" w:type="dxa"/>
            <w:tcMar>
              <w:top w:w="0" w:type="dxa"/>
              <w:left w:w="75" w:type="dxa"/>
              <w:bottom w:w="0" w:type="dxa"/>
              <w:right w:w="75" w:type="dxa"/>
            </w:tcMar>
            <w:vAlign w:val="center"/>
          </w:tcPr>
          <w:p w14:paraId="39F2A1ED"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47" w:type="dxa"/>
            <w:tcMar>
              <w:top w:w="0" w:type="dxa"/>
              <w:left w:w="75" w:type="dxa"/>
              <w:bottom w:w="0" w:type="dxa"/>
              <w:right w:w="75" w:type="dxa"/>
            </w:tcMar>
            <w:vAlign w:val="center"/>
          </w:tcPr>
          <w:p w14:paraId="2C3AD5D8"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46" w:type="dxa"/>
            <w:tcMar>
              <w:top w:w="0" w:type="dxa"/>
              <w:left w:w="75" w:type="dxa"/>
              <w:bottom w:w="0" w:type="dxa"/>
              <w:right w:w="75" w:type="dxa"/>
            </w:tcMar>
            <w:vAlign w:val="center"/>
          </w:tcPr>
          <w:p w14:paraId="682A83A7"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396" w:type="dxa"/>
            <w:tcMar>
              <w:top w:w="0" w:type="dxa"/>
              <w:left w:w="75" w:type="dxa"/>
              <w:bottom w:w="0" w:type="dxa"/>
              <w:right w:w="75" w:type="dxa"/>
            </w:tcMar>
            <w:vAlign w:val="center"/>
          </w:tcPr>
          <w:p w14:paraId="420982BF"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18" w:type="dxa"/>
            <w:tcMar>
              <w:top w:w="0" w:type="dxa"/>
              <w:left w:w="75" w:type="dxa"/>
              <w:bottom w:w="0" w:type="dxa"/>
              <w:right w:w="75" w:type="dxa"/>
            </w:tcMar>
            <w:vAlign w:val="center"/>
          </w:tcPr>
          <w:p w14:paraId="01E9B481"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32" w:type="dxa"/>
            <w:tcMar>
              <w:top w:w="0" w:type="dxa"/>
              <w:left w:w="75" w:type="dxa"/>
              <w:bottom w:w="0" w:type="dxa"/>
              <w:right w:w="75" w:type="dxa"/>
            </w:tcMar>
            <w:vAlign w:val="center"/>
          </w:tcPr>
          <w:p w14:paraId="7DBE678A"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32" w:type="dxa"/>
            <w:tcMar>
              <w:top w:w="0" w:type="dxa"/>
              <w:left w:w="75" w:type="dxa"/>
              <w:bottom w:w="0" w:type="dxa"/>
              <w:right w:w="75" w:type="dxa"/>
            </w:tcMar>
            <w:vAlign w:val="center"/>
          </w:tcPr>
          <w:p w14:paraId="0C971F8F"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338" w:type="dxa"/>
            <w:tcMar>
              <w:top w:w="0" w:type="dxa"/>
              <w:left w:w="75" w:type="dxa"/>
              <w:bottom w:w="0" w:type="dxa"/>
              <w:right w:w="75" w:type="dxa"/>
            </w:tcMar>
            <w:vAlign w:val="center"/>
          </w:tcPr>
          <w:p w14:paraId="1CA27643"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39" w:type="dxa"/>
            <w:tcMar>
              <w:top w:w="0" w:type="dxa"/>
              <w:left w:w="75" w:type="dxa"/>
              <w:bottom w:w="0" w:type="dxa"/>
              <w:right w:w="75" w:type="dxa"/>
            </w:tcMar>
            <w:vAlign w:val="center"/>
          </w:tcPr>
          <w:p w14:paraId="1F9F9C7E"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r>
      <w:tr w:rsidR="00B85ED1" w14:paraId="7FB8C585" w14:textId="77777777" w:rsidTr="00775F70">
        <w:trPr>
          <w:trHeight w:val="224"/>
          <w:jc w:val="center"/>
        </w:trPr>
        <w:tc>
          <w:tcPr>
            <w:tcW w:w="735" w:type="dxa"/>
            <w:tcBorders>
              <w:right w:val="single" w:sz="4" w:space="0" w:color="000000"/>
            </w:tcBorders>
            <w:tcMar>
              <w:top w:w="0" w:type="dxa"/>
              <w:left w:w="75" w:type="dxa"/>
              <w:bottom w:w="0" w:type="dxa"/>
              <w:right w:w="75" w:type="dxa"/>
            </w:tcMar>
            <w:vAlign w:val="center"/>
          </w:tcPr>
          <w:p w14:paraId="3697E9FD" w14:textId="77777777" w:rsidR="00B85ED1" w:rsidRDefault="00B85ED1" w:rsidP="00775F70">
            <w:pPr>
              <w:rPr>
                <w:sz w:val="13"/>
                <w:szCs w:val="13"/>
              </w:rPr>
            </w:pPr>
            <w:r>
              <w:rPr>
                <w:rFonts w:ascii="Helvetica Neue" w:eastAsia="Helvetica Neue" w:hAnsi="Helvetica Neue" w:cs="Helvetica Neue"/>
                <w:b/>
                <w:color w:val="000000"/>
                <w:sz w:val="13"/>
                <w:szCs w:val="13"/>
              </w:rPr>
              <w:t>4.4.1.1</w:t>
            </w:r>
          </w:p>
        </w:tc>
        <w:tc>
          <w:tcPr>
            <w:tcW w:w="418" w:type="dxa"/>
            <w:tcBorders>
              <w:left w:val="single" w:sz="4" w:space="0" w:color="000000"/>
            </w:tcBorders>
            <w:tcMar>
              <w:top w:w="0" w:type="dxa"/>
              <w:left w:w="75" w:type="dxa"/>
              <w:bottom w:w="0" w:type="dxa"/>
              <w:right w:w="75" w:type="dxa"/>
            </w:tcMar>
            <w:vAlign w:val="center"/>
          </w:tcPr>
          <w:p w14:paraId="7CF86081"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25" w:type="dxa"/>
            <w:tcMar>
              <w:top w:w="0" w:type="dxa"/>
              <w:left w:w="75" w:type="dxa"/>
              <w:bottom w:w="0" w:type="dxa"/>
              <w:right w:w="75" w:type="dxa"/>
            </w:tcMar>
            <w:vAlign w:val="center"/>
          </w:tcPr>
          <w:p w14:paraId="5F9B2DA5"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18" w:type="dxa"/>
            <w:tcMar>
              <w:top w:w="0" w:type="dxa"/>
              <w:left w:w="75" w:type="dxa"/>
              <w:bottom w:w="0" w:type="dxa"/>
              <w:right w:w="75" w:type="dxa"/>
            </w:tcMar>
            <w:vAlign w:val="center"/>
          </w:tcPr>
          <w:p w14:paraId="5F330BA6" w14:textId="77777777" w:rsidR="00B85ED1" w:rsidRDefault="00B85ED1" w:rsidP="00775F70">
            <w:pPr>
              <w:rPr>
                <w:sz w:val="13"/>
                <w:szCs w:val="13"/>
              </w:rPr>
            </w:pPr>
            <w:r>
              <w:rPr>
                <w:rFonts w:ascii="Helvetica Neue" w:eastAsia="Helvetica Neue" w:hAnsi="Helvetica Neue" w:cs="Helvetica Neue"/>
                <w:color w:val="000000"/>
                <w:sz w:val="13"/>
                <w:szCs w:val="13"/>
              </w:rPr>
              <w:t>4</w:t>
            </w:r>
          </w:p>
        </w:tc>
        <w:tc>
          <w:tcPr>
            <w:tcW w:w="418" w:type="dxa"/>
            <w:tcMar>
              <w:top w:w="0" w:type="dxa"/>
              <w:left w:w="75" w:type="dxa"/>
              <w:bottom w:w="0" w:type="dxa"/>
              <w:right w:w="75" w:type="dxa"/>
            </w:tcMar>
            <w:vAlign w:val="center"/>
          </w:tcPr>
          <w:p w14:paraId="4452D10C"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32" w:type="dxa"/>
            <w:tcMar>
              <w:top w:w="0" w:type="dxa"/>
              <w:left w:w="75" w:type="dxa"/>
              <w:bottom w:w="0" w:type="dxa"/>
              <w:right w:w="75" w:type="dxa"/>
            </w:tcMar>
            <w:vAlign w:val="center"/>
          </w:tcPr>
          <w:p w14:paraId="382A88DC"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32" w:type="dxa"/>
            <w:tcMar>
              <w:top w:w="0" w:type="dxa"/>
              <w:left w:w="75" w:type="dxa"/>
              <w:bottom w:w="0" w:type="dxa"/>
              <w:right w:w="75" w:type="dxa"/>
            </w:tcMar>
            <w:vAlign w:val="center"/>
          </w:tcPr>
          <w:p w14:paraId="52D12F0C" w14:textId="77777777" w:rsidR="00B85ED1" w:rsidRDefault="00B85ED1" w:rsidP="00775F70">
            <w:pPr>
              <w:rPr>
                <w:sz w:val="13"/>
                <w:szCs w:val="13"/>
              </w:rPr>
            </w:pPr>
            <w:r>
              <w:rPr>
                <w:rFonts w:ascii="Helvetica Neue" w:eastAsia="Helvetica Neue" w:hAnsi="Helvetica Neue" w:cs="Helvetica Neue"/>
                <w:color w:val="000000"/>
                <w:sz w:val="13"/>
                <w:szCs w:val="13"/>
              </w:rPr>
              <w:t>16</w:t>
            </w:r>
          </w:p>
        </w:tc>
        <w:tc>
          <w:tcPr>
            <w:tcW w:w="374" w:type="dxa"/>
            <w:tcMar>
              <w:top w:w="0" w:type="dxa"/>
              <w:left w:w="75" w:type="dxa"/>
              <w:bottom w:w="0" w:type="dxa"/>
              <w:right w:w="75" w:type="dxa"/>
            </w:tcMar>
            <w:vAlign w:val="center"/>
          </w:tcPr>
          <w:p w14:paraId="3E06B201" w14:textId="77777777" w:rsidR="00B85ED1" w:rsidRDefault="00B85ED1" w:rsidP="00775F70">
            <w:pPr>
              <w:rPr>
                <w:sz w:val="13"/>
                <w:szCs w:val="13"/>
              </w:rPr>
            </w:pPr>
            <w:r>
              <w:rPr>
                <w:rFonts w:ascii="Helvetica Neue" w:eastAsia="Helvetica Neue" w:hAnsi="Helvetica Neue" w:cs="Helvetica Neue"/>
                <w:color w:val="000000"/>
                <w:sz w:val="13"/>
                <w:szCs w:val="13"/>
              </w:rPr>
              <w:t>4</w:t>
            </w:r>
          </w:p>
        </w:tc>
        <w:tc>
          <w:tcPr>
            <w:tcW w:w="367" w:type="dxa"/>
            <w:tcMar>
              <w:top w:w="0" w:type="dxa"/>
              <w:left w:w="75" w:type="dxa"/>
              <w:bottom w:w="0" w:type="dxa"/>
              <w:right w:w="75" w:type="dxa"/>
            </w:tcMar>
            <w:vAlign w:val="center"/>
          </w:tcPr>
          <w:p w14:paraId="21E7B79E" w14:textId="77777777" w:rsidR="00B85ED1" w:rsidRDefault="00B85ED1" w:rsidP="00775F70">
            <w:pPr>
              <w:rPr>
                <w:sz w:val="13"/>
                <w:szCs w:val="13"/>
              </w:rPr>
            </w:pPr>
            <w:r>
              <w:rPr>
                <w:rFonts w:ascii="Helvetica Neue" w:eastAsia="Helvetica Neue" w:hAnsi="Helvetica Neue" w:cs="Helvetica Neue"/>
                <w:color w:val="000000"/>
                <w:sz w:val="13"/>
                <w:szCs w:val="13"/>
              </w:rPr>
              <w:t>66</w:t>
            </w:r>
          </w:p>
        </w:tc>
        <w:tc>
          <w:tcPr>
            <w:tcW w:w="403" w:type="dxa"/>
            <w:tcMar>
              <w:top w:w="0" w:type="dxa"/>
              <w:left w:w="75" w:type="dxa"/>
              <w:bottom w:w="0" w:type="dxa"/>
              <w:right w:w="75" w:type="dxa"/>
            </w:tcMar>
            <w:vAlign w:val="center"/>
          </w:tcPr>
          <w:p w14:paraId="517BE76A"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25" w:type="dxa"/>
            <w:tcMar>
              <w:top w:w="0" w:type="dxa"/>
              <w:left w:w="75" w:type="dxa"/>
              <w:bottom w:w="0" w:type="dxa"/>
              <w:right w:w="75" w:type="dxa"/>
            </w:tcMar>
            <w:vAlign w:val="center"/>
          </w:tcPr>
          <w:p w14:paraId="19699E22"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10" w:type="dxa"/>
            <w:tcMar>
              <w:top w:w="0" w:type="dxa"/>
              <w:left w:w="75" w:type="dxa"/>
              <w:bottom w:w="0" w:type="dxa"/>
              <w:right w:w="75" w:type="dxa"/>
            </w:tcMar>
            <w:vAlign w:val="center"/>
          </w:tcPr>
          <w:p w14:paraId="03E442EA" w14:textId="77777777" w:rsidR="00B85ED1" w:rsidRDefault="00B85ED1" w:rsidP="00775F70">
            <w:pPr>
              <w:rPr>
                <w:sz w:val="13"/>
                <w:szCs w:val="13"/>
              </w:rPr>
            </w:pPr>
            <w:r>
              <w:rPr>
                <w:rFonts w:ascii="Helvetica Neue" w:eastAsia="Helvetica Neue" w:hAnsi="Helvetica Neue" w:cs="Helvetica Neue"/>
                <w:color w:val="000000"/>
                <w:sz w:val="13"/>
                <w:szCs w:val="13"/>
              </w:rPr>
              <w:t>1</w:t>
            </w:r>
          </w:p>
        </w:tc>
        <w:tc>
          <w:tcPr>
            <w:tcW w:w="439" w:type="dxa"/>
            <w:tcMar>
              <w:top w:w="0" w:type="dxa"/>
              <w:left w:w="75" w:type="dxa"/>
              <w:bottom w:w="0" w:type="dxa"/>
              <w:right w:w="75" w:type="dxa"/>
            </w:tcMar>
            <w:vAlign w:val="center"/>
          </w:tcPr>
          <w:p w14:paraId="66E7C633"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25" w:type="dxa"/>
            <w:tcMar>
              <w:top w:w="0" w:type="dxa"/>
              <w:left w:w="75" w:type="dxa"/>
              <w:bottom w:w="0" w:type="dxa"/>
              <w:right w:w="75" w:type="dxa"/>
            </w:tcMar>
            <w:vAlign w:val="center"/>
          </w:tcPr>
          <w:p w14:paraId="64AB7F65"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18" w:type="dxa"/>
            <w:tcMar>
              <w:top w:w="0" w:type="dxa"/>
              <w:left w:w="75" w:type="dxa"/>
              <w:bottom w:w="0" w:type="dxa"/>
              <w:right w:w="75" w:type="dxa"/>
            </w:tcMar>
            <w:vAlign w:val="center"/>
          </w:tcPr>
          <w:p w14:paraId="224342F9" w14:textId="77777777" w:rsidR="00B85ED1" w:rsidRDefault="00B85ED1" w:rsidP="00775F70">
            <w:pPr>
              <w:rPr>
                <w:sz w:val="13"/>
                <w:szCs w:val="13"/>
              </w:rPr>
            </w:pPr>
            <w:r>
              <w:rPr>
                <w:rFonts w:ascii="Helvetica Neue" w:eastAsia="Helvetica Neue" w:hAnsi="Helvetica Neue" w:cs="Helvetica Neue"/>
                <w:color w:val="000000"/>
                <w:sz w:val="13"/>
                <w:szCs w:val="13"/>
              </w:rPr>
              <w:t>22</w:t>
            </w:r>
          </w:p>
        </w:tc>
        <w:tc>
          <w:tcPr>
            <w:tcW w:w="403" w:type="dxa"/>
            <w:tcMar>
              <w:top w:w="0" w:type="dxa"/>
              <w:left w:w="75" w:type="dxa"/>
              <w:bottom w:w="0" w:type="dxa"/>
              <w:right w:w="75" w:type="dxa"/>
            </w:tcMar>
            <w:vAlign w:val="center"/>
          </w:tcPr>
          <w:p w14:paraId="096D18E9" w14:textId="77777777" w:rsidR="00B85ED1" w:rsidRDefault="00B85ED1" w:rsidP="00775F70">
            <w:pPr>
              <w:rPr>
                <w:sz w:val="13"/>
                <w:szCs w:val="13"/>
              </w:rPr>
            </w:pPr>
            <w:r>
              <w:rPr>
                <w:rFonts w:ascii="Helvetica Neue" w:eastAsia="Helvetica Neue" w:hAnsi="Helvetica Neue" w:cs="Helvetica Neue"/>
                <w:color w:val="000000"/>
                <w:sz w:val="13"/>
                <w:szCs w:val="13"/>
              </w:rPr>
              <w:t>180</w:t>
            </w:r>
          </w:p>
        </w:tc>
        <w:tc>
          <w:tcPr>
            <w:tcW w:w="447" w:type="dxa"/>
            <w:tcMar>
              <w:top w:w="0" w:type="dxa"/>
              <w:left w:w="75" w:type="dxa"/>
              <w:bottom w:w="0" w:type="dxa"/>
              <w:right w:w="75" w:type="dxa"/>
            </w:tcMar>
            <w:vAlign w:val="center"/>
          </w:tcPr>
          <w:p w14:paraId="39615CF1" w14:textId="77777777" w:rsidR="00B85ED1" w:rsidRDefault="00B85ED1" w:rsidP="00775F70">
            <w:pPr>
              <w:rPr>
                <w:sz w:val="13"/>
                <w:szCs w:val="13"/>
              </w:rPr>
            </w:pPr>
            <w:r>
              <w:rPr>
                <w:rFonts w:ascii="Helvetica Neue" w:eastAsia="Helvetica Neue" w:hAnsi="Helvetica Neue" w:cs="Helvetica Neue"/>
                <w:color w:val="000000"/>
                <w:sz w:val="13"/>
                <w:szCs w:val="13"/>
              </w:rPr>
              <w:t>2</w:t>
            </w:r>
          </w:p>
        </w:tc>
        <w:tc>
          <w:tcPr>
            <w:tcW w:w="446" w:type="dxa"/>
            <w:tcMar>
              <w:top w:w="0" w:type="dxa"/>
              <w:left w:w="75" w:type="dxa"/>
              <w:bottom w:w="0" w:type="dxa"/>
              <w:right w:w="75" w:type="dxa"/>
            </w:tcMar>
            <w:vAlign w:val="center"/>
          </w:tcPr>
          <w:p w14:paraId="6737492A"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396" w:type="dxa"/>
            <w:tcMar>
              <w:top w:w="0" w:type="dxa"/>
              <w:left w:w="75" w:type="dxa"/>
              <w:bottom w:w="0" w:type="dxa"/>
              <w:right w:w="75" w:type="dxa"/>
            </w:tcMar>
            <w:vAlign w:val="center"/>
          </w:tcPr>
          <w:p w14:paraId="4EFEB243"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18" w:type="dxa"/>
            <w:tcMar>
              <w:top w:w="0" w:type="dxa"/>
              <w:left w:w="75" w:type="dxa"/>
              <w:bottom w:w="0" w:type="dxa"/>
              <w:right w:w="75" w:type="dxa"/>
            </w:tcMar>
            <w:vAlign w:val="center"/>
          </w:tcPr>
          <w:p w14:paraId="1C09A4A9"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32" w:type="dxa"/>
            <w:tcMar>
              <w:top w:w="0" w:type="dxa"/>
              <w:left w:w="75" w:type="dxa"/>
              <w:bottom w:w="0" w:type="dxa"/>
              <w:right w:w="75" w:type="dxa"/>
            </w:tcMar>
            <w:vAlign w:val="center"/>
          </w:tcPr>
          <w:p w14:paraId="38FEA596"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32" w:type="dxa"/>
            <w:tcMar>
              <w:top w:w="0" w:type="dxa"/>
              <w:left w:w="75" w:type="dxa"/>
              <w:bottom w:w="0" w:type="dxa"/>
              <w:right w:w="75" w:type="dxa"/>
            </w:tcMar>
            <w:vAlign w:val="center"/>
          </w:tcPr>
          <w:p w14:paraId="1C233C31"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338" w:type="dxa"/>
            <w:tcMar>
              <w:top w:w="0" w:type="dxa"/>
              <w:left w:w="75" w:type="dxa"/>
              <w:bottom w:w="0" w:type="dxa"/>
              <w:right w:w="75" w:type="dxa"/>
            </w:tcMar>
            <w:vAlign w:val="center"/>
          </w:tcPr>
          <w:p w14:paraId="0EC8EF55"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39" w:type="dxa"/>
            <w:tcMar>
              <w:top w:w="0" w:type="dxa"/>
              <w:left w:w="75" w:type="dxa"/>
              <w:bottom w:w="0" w:type="dxa"/>
              <w:right w:w="75" w:type="dxa"/>
            </w:tcMar>
            <w:vAlign w:val="center"/>
          </w:tcPr>
          <w:p w14:paraId="4D9246F3" w14:textId="77777777" w:rsidR="00B85ED1" w:rsidRDefault="00B85ED1" w:rsidP="00775F70">
            <w:pPr>
              <w:rPr>
                <w:sz w:val="13"/>
                <w:szCs w:val="13"/>
              </w:rPr>
            </w:pPr>
            <w:r>
              <w:rPr>
                <w:rFonts w:ascii="Helvetica Neue" w:eastAsia="Helvetica Neue" w:hAnsi="Helvetica Neue" w:cs="Helvetica Neue"/>
                <w:color w:val="000000"/>
                <w:sz w:val="13"/>
                <w:szCs w:val="13"/>
              </w:rPr>
              <w:t>4</w:t>
            </w:r>
          </w:p>
        </w:tc>
      </w:tr>
      <w:tr w:rsidR="00B85ED1" w14:paraId="1E4B9C46" w14:textId="77777777" w:rsidTr="00775F70">
        <w:trPr>
          <w:trHeight w:val="244"/>
          <w:jc w:val="center"/>
        </w:trPr>
        <w:tc>
          <w:tcPr>
            <w:tcW w:w="735" w:type="dxa"/>
            <w:tcBorders>
              <w:right w:val="single" w:sz="4" w:space="0" w:color="000000"/>
            </w:tcBorders>
            <w:tcMar>
              <w:top w:w="0" w:type="dxa"/>
              <w:left w:w="75" w:type="dxa"/>
              <w:bottom w:w="0" w:type="dxa"/>
              <w:right w:w="75" w:type="dxa"/>
            </w:tcMar>
            <w:vAlign w:val="center"/>
          </w:tcPr>
          <w:p w14:paraId="6E7E7913" w14:textId="77777777" w:rsidR="00B85ED1" w:rsidRDefault="00B85ED1" w:rsidP="00775F70">
            <w:pPr>
              <w:rPr>
                <w:sz w:val="13"/>
                <w:szCs w:val="13"/>
              </w:rPr>
            </w:pPr>
            <w:r>
              <w:rPr>
                <w:rFonts w:ascii="Helvetica Neue" w:eastAsia="Helvetica Neue" w:hAnsi="Helvetica Neue" w:cs="Helvetica Neue"/>
                <w:b/>
                <w:color w:val="000000"/>
                <w:sz w:val="13"/>
                <w:szCs w:val="13"/>
              </w:rPr>
              <w:t>4.4.1.2</w:t>
            </w:r>
          </w:p>
        </w:tc>
        <w:tc>
          <w:tcPr>
            <w:tcW w:w="418" w:type="dxa"/>
            <w:tcBorders>
              <w:left w:val="single" w:sz="4" w:space="0" w:color="000000"/>
            </w:tcBorders>
            <w:tcMar>
              <w:top w:w="0" w:type="dxa"/>
              <w:left w:w="75" w:type="dxa"/>
              <w:bottom w:w="0" w:type="dxa"/>
              <w:right w:w="75" w:type="dxa"/>
            </w:tcMar>
            <w:vAlign w:val="center"/>
          </w:tcPr>
          <w:p w14:paraId="04F7AE30"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25" w:type="dxa"/>
            <w:tcMar>
              <w:top w:w="0" w:type="dxa"/>
              <w:left w:w="75" w:type="dxa"/>
              <w:bottom w:w="0" w:type="dxa"/>
              <w:right w:w="75" w:type="dxa"/>
            </w:tcMar>
            <w:vAlign w:val="center"/>
          </w:tcPr>
          <w:p w14:paraId="2CE22AA6"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18" w:type="dxa"/>
            <w:tcMar>
              <w:top w:w="0" w:type="dxa"/>
              <w:left w:w="75" w:type="dxa"/>
              <w:bottom w:w="0" w:type="dxa"/>
              <w:right w:w="75" w:type="dxa"/>
            </w:tcMar>
            <w:vAlign w:val="center"/>
          </w:tcPr>
          <w:p w14:paraId="7B8AF985"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18" w:type="dxa"/>
            <w:tcMar>
              <w:top w:w="0" w:type="dxa"/>
              <w:left w:w="75" w:type="dxa"/>
              <w:bottom w:w="0" w:type="dxa"/>
              <w:right w:w="75" w:type="dxa"/>
            </w:tcMar>
            <w:vAlign w:val="center"/>
          </w:tcPr>
          <w:p w14:paraId="1D934DA4"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32" w:type="dxa"/>
            <w:tcMar>
              <w:top w:w="0" w:type="dxa"/>
              <w:left w:w="75" w:type="dxa"/>
              <w:bottom w:w="0" w:type="dxa"/>
              <w:right w:w="75" w:type="dxa"/>
            </w:tcMar>
            <w:vAlign w:val="center"/>
          </w:tcPr>
          <w:p w14:paraId="37165CD4"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32" w:type="dxa"/>
            <w:tcMar>
              <w:top w:w="0" w:type="dxa"/>
              <w:left w:w="75" w:type="dxa"/>
              <w:bottom w:w="0" w:type="dxa"/>
              <w:right w:w="75" w:type="dxa"/>
            </w:tcMar>
            <w:vAlign w:val="center"/>
          </w:tcPr>
          <w:p w14:paraId="6FF3F918" w14:textId="77777777" w:rsidR="00B85ED1" w:rsidRDefault="00B85ED1" w:rsidP="00775F70">
            <w:pPr>
              <w:rPr>
                <w:sz w:val="13"/>
                <w:szCs w:val="13"/>
              </w:rPr>
            </w:pPr>
            <w:r>
              <w:rPr>
                <w:rFonts w:ascii="Helvetica Neue" w:eastAsia="Helvetica Neue" w:hAnsi="Helvetica Neue" w:cs="Helvetica Neue"/>
                <w:color w:val="000000"/>
                <w:sz w:val="13"/>
                <w:szCs w:val="13"/>
              </w:rPr>
              <w:t>1</w:t>
            </w:r>
          </w:p>
        </w:tc>
        <w:tc>
          <w:tcPr>
            <w:tcW w:w="374" w:type="dxa"/>
            <w:tcMar>
              <w:top w:w="0" w:type="dxa"/>
              <w:left w:w="75" w:type="dxa"/>
              <w:bottom w:w="0" w:type="dxa"/>
              <w:right w:w="75" w:type="dxa"/>
            </w:tcMar>
            <w:vAlign w:val="center"/>
          </w:tcPr>
          <w:p w14:paraId="7DA803E1" w14:textId="77777777" w:rsidR="00B85ED1" w:rsidRDefault="00B85ED1" w:rsidP="00775F70">
            <w:pPr>
              <w:rPr>
                <w:sz w:val="13"/>
                <w:szCs w:val="13"/>
              </w:rPr>
            </w:pPr>
            <w:r>
              <w:rPr>
                <w:rFonts w:ascii="Helvetica Neue" w:eastAsia="Helvetica Neue" w:hAnsi="Helvetica Neue" w:cs="Helvetica Neue"/>
                <w:color w:val="000000"/>
                <w:sz w:val="13"/>
                <w:szCs w:val="13"/>
              </w:rPr>
              <w:t>25</w:t>
            </w:r>
          </w:p>
        </w:tc>
        <w:tc>
          <w:tcPr>
            <w:tcW w:w="367" w:type="dxa"/>
            <w:tcMar>
              <w:top w:w="0" w:type="dxa"/>
              <w:left w:w="75" w:type="dxa"/>
              <w:bottom w:w="0" w:type="dxa"/>
              <w:right w:w="75" w:type="dxa"/>
            </w:tcMar>
            <w:vAlign w:val="center"/>
          </w:tcPr>
          <w:p w14:paraId="31A9B9D0" w14:textId="77777777" w:rsidR="00B85ED1" w:rsidRDefault="00B85ED1" w:rsidP="00775F70">
            <w:pPr>
              <w:rPr>
                <w:sz w:val="13"/>
                <w:szCs w:val="13"/>
              </w:rPr>
            </w:pPr>
            <w:r>
              <w:rPr>
                <w:rFonts w:ascii="Helvetica Neue" w:eastAsia="Helvetica Neue" w:hAnsi="Helvetica Neue" w:cs="Helvetica Neue"/>
                <w:color w:val="000000"/>
                <w:sz w:val="13"/>
                <w:szCs w:val="13"/>
              </w:rPr>
              <w:t>3</w:t>
            </w:r>
          </w:p>
        </w:tc>
        <w:tc>
          <w:tcPr>
            <w:tcW w:w="403" w:type="dxa"/>
            <w:tcMar>
              <w:top w:w="0" w:type="dxa"/>
              <w:left w:w="75" w:type="dxa"/>
              <w:bottom w:w="0" w:type="dxa"/>
              <w:right w:w="75" w:type="dxa"/>
            </w:tcMar>
            <w:vAlign w:val="center"/>
          </w:tcPr>
          <w:p w14:paraId="574A29C4"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25" w:type="dxa"/>
            <w:tcMar>
              <w:top w:w="0" w:type="dxa"/>
              <w:left w:w="75" w:type="dxa"/>
              <w:bottom w:w="0" w:type="dxa"/>
              <w:right w:w="75" w:type="dxa"/>
            </w:tcMar>
            <w:vAlign w:val="center"/>
          </w:tcPr>
          <w:p w14:paraId="53312FCD"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10" w:type="dxa"/>
            <w:tcMar>
              <w:top w:w="0" w:type="dxa"/>
              <w:left w:w="75" w:type="dxa"/>
              <w:bottom w:w="0" w:type="dxa"/>
              <w:right w:w="75" w:type="dxa"/>
            </w:tcMar>
            <w:vAlign w:val="center"/>
          </w:tcPr>
          <w:p w14:paraId="21039F05"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39" w:type="dxa"/>
            <w:tcMar>
              <w:top w:w="0" w:type="dxa"/>
              <w:left w:w="75" w:type="dxa"/>
              <w:bottom w:w="0" w:type="dxa"/>
              <w:right w:w="75" w:type="dxa"/>
            </w:tcMar>
            <w:vAlign w:val="center"/>
          </w:tcPr>
          <w:p w14:paraId="22F84A9A"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25" w:type="dxa"/>
            <w:tcMar>
              <w:top w:w="0" w:type="dxa"/>
              <w:left w:w="75" w:type="dxa"/>
              <w:bottom w:w="0" w:type="dxa"/>
              <w:right w:w="75" w:type="dxa"/>
            </w:tcMar>
            <w:vAlign w:val="center"/>
          </w:tcPr>
          <w:p w14:paraId="2A52A9DF"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18" w:type="dxa"/>
            <w:tcMar>
              <w:top w:w="0" w:type="dxa"/>
              <w:left w:w="75" w:type="dxa"/>
              <w:bottom w:w="0" w:type="dxa"/>
              <w:right w:w="75" w:type="dxa"/>
            </w:tcMar>
            <w:vAlign w:val="center"/>
          </w:tcPr>
          <w:p w14:paraId="404BA521" w14:textId="77777777" w:rsidR="00B85ED1" w:rsidRDefault="00B85ED1" w:rsidP="00775F70">
            <w:pPr>
              <w:rPr>
                <w:sz w:val="13"/>
                <w:szCs w:val="13"/>
              </w:rPr>
            </w:pPr>
            <w:r>
              <w:rPr>
                <w:rFonts w:ascii="Helvetica Neue" w:eastAsia="Helvetica Neue" w:hAnsi="Helvetica Neue" w:cs="Helvetica Neue"/>
                <w:color w:val="000000"/>
                <w:sz w:val="13"/>
                <w:szCs w:val="13"/>
              </w:rPr>
              <w:t>2</w:t>
            </w:r>
          </w:p>
        </w:tc>
        <w:tc>
          <w:tcPr>
            <w:tcW w:w="403" w:type="dxa"/>
            <w:tcMar>
              <w:top w:w="0" w:type="dxa"/>
              <w:left w:w="75" w:type="dxa"/>
              <w:bottom w:w="0" w:type="dxa"/>
              <w:right w:w="75" w:type="dxa"/>
            </w:tcMar>
            <w:vAlign w:val="center"/>
          </w:tcPr>
          <w:p w14:paraId="310ACA04"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47" w:type="dxa"/>
            <w:tcMar>
              <w:top w:w="0" w:type="dxa"/>
              <w:left w:w="75" w:type="dxa"/>
              <w:bottom w:w="0" w:type="dxa"/>
              <w:right w:w="75" w:type="dxa"/>
            </w:tcMar>
            <w:vAlign w:val="center"/>
          </w:tcPr>
          <w:p w14:paraId="05F4CBEE"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46" w:type="dxa"/>
            <w:tcMar>
              <w:top w:w="0" w:type="dxa"/>
              <w:left w:w="75" w:type="dxa"/>
              <w:bottom w:w="0" w:type="dxa"/>
              <w:right w:w="75" w:type="dxa"/>
            </w:tcMar>
            <w:vAlign w:val="center"/>
          </w:tcPr>
          <w:p w14:paraId="1B402016"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396" w:type="dxa"/>
            <w:tcMar>
              <w:top w:w="0" w:type="dxa"/>
              <w:left w:w="75" w:type="dxa"/>
              <w:bottom w:w="0" w:type="dxa"/>
              <w:right w:w="75" w:type="dxa"/>
            </w:tcMar>
            <w:vAlign w:val="center"/>
          </w:tcPr>
          <w:p w14:paraId="061BAF6E"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18" w:type="dxa"/>
            <w:tcMar>
              <w:top w:w="0" w:type="dxa"/>
              <w:left w:w="75" w:type="dxa"/>
              <w:bottom w:w="0" w:type="dxa"/>
              <w:right w:w="75" w:type="dxa"/>
            </w:tcMar>
            <w:vAlign w:val="center"/>
          </w:tcPr>
          <w:p w14:paraId="6F25D4B7"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32" w:type="dxa"/>
            <w:tcMar>
              <w:top w:w="0" w:type="dxa"/>
              <w:left w:w="75" w:type="dxa"/>
              <w:bottom w:w="0" w:type="dxa"/>
              <w:right w:w="75" w:type="dxa"/>
            </w:tcMar>
            <w:vAlign w:val="center"/>
          </w:tcPr>
          <w:p w14:paraId="195E74CE"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32" w:type="dxa"/>
            <w:tcMar>
              <w:top w:w="0" w:type="dxa"/>
              <w:left w:w="75" w:type="dxa"/>
              <w:bottom w:w="0" w:type="dxa"/>
              <w:right w:w="75" w:type="dxa"/>
            </w:tcMar>
            <w:vAlign w:val="center"/>
          </w:tcPr>
          <w:p w14:paraId="57B3D448"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338" w:type="dxa"/>
            <w:tcMar>
              <w:top w:w="0" w:type="dxa"/>
              <w:left w:w="75" w:type="dxa"/>
              <w:bottom w:w="0" w:type="dxa"/>
              <w:right w:w="75" w:type="dxa"/>
            </w:tcMar>
            <w:vAlign w:val="center"/>
          </w:tcPr>
          <w:p w14:paraId="28E3B901"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39" w:type="dxa"/>
            <w:tcMar>
              <w:top w:w="0" w:type="dxa"/>
              <w:left w:w="75" w:type="dxa"/>
              <w:bottom w:w="0" w:type="dxa"/>
              <w:right w:w="75" w:type="dxa"/>
            </w:tcMar>
            <w:vAlign w:val="center"/>
          </w:tcPr>
          <w:p w14:paraId="433D35F4" w14:textId="77777777" w:rsidR="00B85ED1" w:rsidRDefault="00B85ED1" w:rsidP="00775F70">
            <w:pPr>
              <w:rPr>
                <w:sz w:val="13"/>
                <w:szCs w:val="13"/>
              </w:rPr>
            </w:pPr>
            <w:r>
              <w:rPr>
                <w:rFonts w:ascii="Helvetica Neue" w:eastAsia="Helvetica Neue" w:hAnsi="Helvetica Neue" w:cs="Helvetica Neue"/>
                <w:color w:val="000000"/>
                <w:sz w:val="13"/>
                <w:szCs w:val="13"/>
              </w:rPr>
              <w:t>3</w:t>
            </w:r>
          </w:p>
        </w:tc>
      </w:tr>
      <w:tr w:rsidR="00B85ED1" w14:paraId="538682E7" w14:textId="77777777" w:rsidTr="00775F70">
        <w:trPr>
          <w:trHeight w:val="224"/>
          <w:jc w:val="center"/>
        </w:trPr>
        <w:tc>
          <w:tcPr>
            <w:tcW w:w="735" w:type="dxa"/>
            <w:tcBorders>
              <w:right w:val="single" w:sz="4" w:space="0" w:color="000000"/>
            </w:tcBorders>
            <w:tcMar>
              <w:top w:w="0" w:type="dxa"/>
              <w:left w:w="75" w:type="dxa"/>
              <w:bottom w:w="0" w:type="dxa"/>
              <w:right w:w="75" w:type="dxa"/>
            </w:tcMar>
            <w:vAlign w:val="center"/>
          </w:tcPr>
          <w:p w14:paraId="55B6D99C" w14:textId="77777777" w:rsidR="00B85ED1" w:rsidRDefault="00B85ED1" w:rsidP="00775F70">
            <w:pPr>
              <w:rPr>
                <w:sz w:val="13"/>
                <w:szCs w:val="13"/>
              </w:rPr>
            </w:pPr>
            <w:r>
              <w:rPr>
                <w:rFonts w:ascii="Helvetica Neue" w:eastAsia="Helvetica Neue" w:hAnsi="Helvetica Neue" w:cs="Helvetica Neue"/>
                <w:b/>
                <w:color w:val="000000"/>
                <w:sz w:val="13"/>
                <w:szCs w:val="13"/>
              </w:rPr>
              <w:t>4.4.2</w:t>
            </w:r>
          </w:p>
        </w:tc>
        <w:tc>
          <w:tcPr>
            <w:tcW w:w="418" w:type="dxa"/>
            <w:tcBorders>
              <w:left w:val="single" w:sz="4" w:space="0" w:color="000000"/>
            </w:tcBorders>
            <w:tcMar>
              <w:top w:w="0" w:type="dxa"/>
              <w:left w:w="75" w:type="dxa"/>
              <w:bottom w:w="0" w:type="dxa"/>
              <w:right w:w="75" w:type="dxa"/>
            </w:tcMar>
            <w:vAlign w:val="center"/>
          </w:tcPr>
          <w:p w14:paraId="62C707A4"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25" w:type="dxa"/>
            <w:tcMar>
              <w:top w:w="0" w:type="dxa"/>
              <w:left w:w="75" w:type="dxa"/>
              <w:bottom w:w="0" w:type="dxa"/>
              <w:right w:w="75" w:type="dxa"/>
            </w:tcMar>
            <w:vAlign w:val="center"/>
          </w:tcPr>
          <w:p w14:paraId="087D13D8"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18" w:type="dxa"/>
            <w:tcMar>
              <w:top w:w="0" w:type="dxa"/>
              <w:left w:w="75" w:type="dxa"/>
              <w:bottom w:w="0" w:type="dxa"/>
              <w:right w:w="75" w:type="dxa"/>
            </w:tcMar>
            <w:vAlign w:val="center"/>
          </w:tcPr>
          <w:p w14:paraId="416F0336"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18" w:type="dxa"/>
            <w:tcMar>
              <w:top w:w="0" w:type="dxa"/>
              <w:left w:w="75" w:type="dxa"/>
              <w:bottom w:w="0" w:type="dxa"/>
              <w:right w:w="75" w:type="dxa"/>
            </w:tcMar>
            <w:vAlign w:val="center"/>
          </w:tcPr>
          <w:p w14:paraId="5ADAFBDE"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32" w:type="dxa"/>
            <w:tcMar>
              <w:top w:w="0" w:type="dxa"/>
              <w:left w:w="75" w:type="dxa"/>
              <w:bottom w:w="0" w:type="dxa"/>
              <w:right w:w="75" w:type="dxa"/>
            </w:tcMar>
            <w:vAlign w:val="center"/>
          </w:tcPr>
          <w:p w14:paraId="1DFD57E8" w14:textId="77777777" w:rsidR="00B85ED1" w:rsidRDefault="00B85ED1" w:rsidP="00775F70">
            <w:pPr>
              <w:rPr>
                <w:sz w:val="13"/>
                <w:szCs w:val="13"/>
              </w:rPr>
            </w:pPr>
            <w:r>
              <w:rPr>
                <w:rFonts w:ascii="Helvetica Neue" w:eastAsia="Helvetica Neue" w:hAnsi="Helvetica Neue" w:cs="Helvetica Neue"/>
                <w:color w:val="000000"/>
                <w:sz w:val="13"/>
                <w:szCs w:val="13"/>
              </w:rPr>
              <w:t>124</w:t>
            </w:r>
          </w:p>
        </w:tc>
        <w:tc>
          <w:tcPr>
            <w:tcW w:w="432" w:type="dxa"/>
            <w:tcMar>
              <w:top w:w="0" w:type="dxa"/>
              <w:left w:w="75" w:type="dxa"/>
              <w:bottom w:w="0" w:type="dxa"/>
              <w:right w:w="75" w:type="dxa"/>
            </w:tcMar>
            <w:vAlign w:val="center"/>
          </w:tcPr>
          <w:p w14:paraId="1B22141C" w14:textId="77777777" w:rsidR="00B85ED1" w:rsidRDefault="00B85ED1" w:rsidP="00775F70">
            <w:pPr>
              <w:rPr>
                <w:sz w:val="13"/>
                <w:szCs w:val="13"/>
              </w:rPr>
            </w:pPr>
            <w:r>
              <w:rPr>
                <w:rFonts w:ascii="Helvetica Neue" w:eastAsia="Helvetica Neue" w:hAnsi="Helvetica Neue" w:cs="Helvetica Neue"/>
                <w:color w:val="000000"/>
                <w:sz w:val="13"/>
                <w:szCs w:val="13"/>
              </w:rPr>
              <w:t>1</w:t>
            </w:r>
          </w:p>
        </w:tc>
        <w:tc>
          <w:tcPr>
            <w:tcW w:w="374" w:type="dxa"/>
            <w:tcMar>
              <w:top w:w="0" w:type="dxa"/>
              <w:left w:w="75" w:type="dxa"/>
              <w:bottom w:w="0" w:type="dxa"/>
              <w:right w:w="75" w:type="dxa"/>
            </w:tcMar>
            <w:vAlign w:val="center"/>
          </w:tcPr>
          <w:p w14:paraId="056A2BD3" w14:textId="77777777" w:rsidR="00B85ED1" w:rsidRDefault="00B85ED1" w:rsidP="00775F70">
            <w:pPr>
              <w:rPr>
                <w:sz w:val="13"/>
                <w:szCs w:val="13"/>
              </w:rPr>
            </w:pPr>
            <w:r>
              <w:rPr>
                <w:rFonts w:ascii="Helvetica Neue" w:eastAsia="Helvetica Neue" w:hAnsi="Helvetica Neue" w:cs="Helvetica Neue"/>
                <w:color w:val="000000"/>
                <w:sz w:val="13"/>
                <w:szCs w:val="13"/>
              </w:rPr>
              <w:t>4</w:t>
            </w:r>
          </w:p>
        </w:tc>
        <w:tc>
          <w:tcPr>
            <w:tcW w:w="367" w:type="dxa"/>
            <w:tcMar>
              <w:top w:w="0" w:type="dxa"/>
              <w:left w:w="75" w:type="dxa"/>
              <w:bottom w:w="0" w:type="dxa"/>
              <w:right w:w="75" w:type="dxa"/>
            </w:tcMar>
            <w:vAlign w:val="center"/>
          </w:tcPr>
          <w:p w14:paraId="551FF33A" w14:textId="77777777" w:rsidR="00B85ED1" w:rsidRDefault="00B85ED1" w:rsidP="00775F70">
            <w:pPr>
              <w:rPr>
                <w:sz w:val="13"/>
                <w:szCs w:val="13"/>
              </w:rPr>
            </w:pPr>
            <w:r>
              <w:rPr>
                <w:rFonts w:ascii="Helvetica Neue" w:eastAsia="Helvetica Neue" w:hAnsi="Helvetica Neue" w:cs="Helvetica Neue"/>
                <w:color w:val="000000"/>
                <w:sz w:val="13"/>
                <w:szCs w:val="13"/>
              </w:rPr>
              <w:t>1</w:t>
            </w:r>
          </w:p>
        </w:tc>
        <w:tc>
          <w:tcPr>
            <w:tcW w:w="403" w:type="dxa"/>
            <w:tcMar>
              <w:top w:w="0" w:type="dxa"/>
              <w:left w:w="75" w:type="dxa"/>
              <w:bottom w:w="0" w:type="dxa"/>
              <w:right w:w="75" w:type="dxa"/>
            </w:tcMar>
            <w:vAlign w:val="center"/>
          </w:tcPr>
          <w:p w14:paraId="45C2CD0A"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25" w:type="dxa"/>
            <w:tcMar>
              <w:top w:w="0" w:type="dxa"/>
              <w:left w:w="75" w:type="dxa"/>
              <w:bottom w:w="0" w:type="dxa"/>
              <w:right w:w="75" w:type="dxa"/>
            </w:tcMar>
            <w:vAlign w:val="center"/>
          </w:tcPr>
          <w:p w14:paraId="5D40D1B9"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10" w:type="dxa"/>
            <w:tcMar>
              <w:top w:w="0" w:type="dxa"/>
              <w:left w:w="75" w:type="dxa"/>
              <w:bottom w:w="0" w:type="dxa"/>
              <w:right w:w="75" w:type="dxa"/>
            </w:tcMar>
            <w:vAlign w:val="center"/>
          </w:tcPr>
          <w:p w14:paraId="1ABA7EED"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39" w:type="dxa"/>
            <w:tcMar>
              <w:top w:w="0" w:type="dxa"/>
              <w:left w:w="75" w:type="dxa"/>
              <w:bottom w:w="0" w:type="dxa"/>
              <w:right w:w="75" w:type="dxa"/>
            </w:tcMar>
            <w:vAlign w:val="center"/>
          </w:tcPr>
          <w:p w14:paraId="7FA3FFF8"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25" w:type="dxa"/>
            <w:tcMar>
              <w:top w:w="0" w:type="dxa"/>
              <w:left w:w="75" w:type="dxa"/>
              <w:bottom w:w="0" w:type="dxa"/>
              <w:right w:w="75" w:type="dxa"/>
            </w:tcMar>
            <w:vAlign w:val="center"/>
          </w:tcPr>
          <w:p w14:paraId="519FBDEF"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18" w:type="dxa"/>
            <w:tcMar>
              <w:top w:w="0" w:type="dxa"/>
              <w:left w:w="75" w:type="dxa"/>
              <w:bottom w:w="0" w:type="dxa"/>
              <w:right w:w="75" w:type="dxa"/>
            </w:tcMar>
            <w:vAlign w:val="center"/>
          </w:tcPr>
          <w:p w14:paraId="784668F1" w14:textId="77777777" w:rsidR="00B85ED1" w:rsidRDefault="00B85ED1" w:rsidP="00775F70">
            <w:pPr>
              <w:rPr>
                <w:sz w:val="13"/>
                <w:szCs w:val="13"/>
              </w:rPr>
            </w:pPr>
            <w:r>
              <w:rPr>
                <w:rFonts w:ascii="Helvetica Neue" w:eastAsia="Helvetica Neue" w:hAnsi="Helvetica Neue" w:cs="Helvetica Neue"/>
                <w:color w:val="000000"/>
                <w:sz w:val="13"/>
                <w:szCs w:val="13"/>
              </w:rPr>
              <w:t>4</w:t>
            </w:r>
          </w:p>
        </w:tc>
        <w:tc>
          <w:tcPr>
            <w:tcW w:w="403" w:type="dxa"/>
            <w:tcMar>
              <w:top w:w="0" w:type="dxa"/>
              <w:left w:w="75" w:type="dxa"/>
              <w:bottom w:w="0" w:type="dxa"/>
              <w:right w:w="75" w:type="dxa"/>
            </w:tcMar>
            <w:vAlign w:val="center"/>
          </w:tcPr>
          <w:p w14:paraId="4034CDB4"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47" w:type="dxa"/>
            <w:tcMar>
              <w:top w:w="0" w:type="dxa"/>
              <w:left w:w="75" w:type="dxa"/>
              <w:bottom w:w="0" w:type="dxa"/>
              <w:right w:w="75" w:type="dxa"/>
            </w:tcMar>
            <w:vAlign w:val="center"/>
          </w:tcPr>
          <w:p w14:paraId="44C43873"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46" w:type="dxa"/>
            <w:tcMar>
              <w:top w:w="0" w:type="dxa"/>
              <w:left w:w="75" w:type="dxa"/>
              <w:bottom w:w="0" w:type="dxa"/>
              <w:right w:w="75" w:type="dxa"/>
            </w:tcMar>
            <w:vAlign w:val="center"/>
          </w:tcPr>
          <w:p w14:paraId="36B66740" w14:textId="77777777" w:rsidR="00B85ED1" w:rsidRDefault="00B85ED1" w:rsidP="00775F70">
            <w:pPr>
              <w:rPr>
                <w:sz w:val="13"/>
                <w:szCs w:val="13"/>
              </w:rPr>
            </w:pPr>
            <w:r>
              <w:rPr>
                <w:rFonts w:ascii="Helvetica Neue" w:eastAsia="Helvetica Neue" w:hAnsi="Helvetica Neue" w:cs="Helvetica Neue"/>
                <w:color w:val="000000"/>
                <w:sz w:val="13"/>
                <w:szCs w:val="13"/>
              </w:rPr>
              <w:t>5</w:t>
            </w:r>
          </w:p>
        </w:tc>
        <w:tc>
          <w:tcPr>
            <w:tcW w:w="396" w:type="dxa"/>
            <w:tcMar>
              <w:top w:w="0" w:type="dxa"/>
              <w:left w:w="75" w:type="dxa"/>
              <w:bottom w:w="0" w:type="dxa"/>
              <w:right w:w="75" w:type="dxa"/>
            </w:tcMar>
            <w:vAlign w:val="center"/>
          </w:tcPr>
          <w:p w14:paraId="0EA3C311"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18" w:type="dxa"/>
            <w:tcMar>
              <w:top w:w="0" w:type="dxa"/>
              <w:left w:w="75" w:type="dxa"/>
              <w:bottom w:w="0" w:type="dxa"/>
              <w:right w:w="75" w:type="dxa"/>
            </w:tcMar>
            <w:vAlign w:val="center"/>
          </w:tcPr>
          <w:p w14:paraId="3B7F1B39"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32" w:type="dxa"/>
            <w:tcMar>
              <w:top w:w="0" w:type="dxa"/>
              <w:left w:w="75" w:type="dxa"/>
              <w:bottom w:w="0" w:type="dxa"/>
              <w:right w:w="75" w:type="dxa"/>
            </w:tcMar>
            <w:vAlign w:val="center"/>
          </w:tcPr>
          <w:p w14:paraId="16442E74"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32" w:type="dxa"/>
            <w:tcMar>
              <w:top w:w="0" w:type="dxa"/>
              <w:left w:w="75" w:type="dxa"/>
              <w:bottom w:w="0" w:type="dxa"/>
              <w:right w:w="75" w:type="dxa"/>
            </w:tcMar>
            <w:vAlign w:val="center"/>
          </w:tcPr>
          <w:p w14:paraId="50B6DC53"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338" w:type="dxa"/>
            <w:tcMar>
              <w:top w:w="0" w:type="dxa"/>
              <w:left w:w="75" w:type="dxa"/>
              <w:bottom w:w="0" w:type="dxa"/>
              <w:right w:w="75" w:type="dxa"/>
            </w:tcMar>
            <w:vAlign w:val="center"/>
          </w:tcPr>
          <w:p w14:paraId="122F413C"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39" w:type="dxa"/>
            <w:tcMar>
              <w:top w:w="0" w:type="dxa"/>
              <w:left w:w="75" w:type="dxa"/>
              <w:bottom w:w="0" w:type="dxa"/>
              <w:right w:w="75" w:type="dxa"/>
            </w:tcMar>
            <w:vAlign w:val="center"/>
          </w:tcPr>
          <w:p w14:paraId="39E64F8C" w14:textId="77777777" w:rsidR="00B85ED1" w:rsidRDefault="00B85ED1" w:rsidP="00775F70">
            <w:pPr>
              <w:rPr>
                <w:sz w:val="13"/>
                <w:szCs w:val="13"/>
              </w:rPr>
            </w:pPr>
            <w:r>
              <w:rPr>
                <w:rFonts w:ascii="Helvetica Neue" w:eastAsia="Helvetica Neue" w:hAnsi="Helvetica Neue" w:cs="Helvetica Neue"/>
                <w:color w:val="000000"/>
                <w:sz w:val="13"/>
                <w:szCs w:val="13"/>
              </w:rPr>
              <w:t>16</w:t>
            </w:r>
          </w:p>
        </w:tc>
      </w:tr>
      <w:tr w:rsidR="00B85ED1" w14:paraId="2A60B378" w14:textId="77777777" w:rsidTr="00775F70">
        <w:trPr>
          <w:trHeight w:val="224"/>
          <w:jc w:val="center"/>
        </w:trPr>
        <w:tc>
          <w:tcPr>
            <w:tcW w:w="735" w:type="dxa"/>
            <w:tcBorders>
              <w:right w:val="single" w:sz="4" w:space="0" w:color="000000"/>
            </w:tcBorders>
            <w:tcMar>
              <w:top w:w="0" w:type="dxa"/>
              <w:left w:w="75" w:type="dxa"/>
              <w:bottom w:w="0" w:type="dxa"/>
              <w:right w:w="75" w:type="dxa"/>
            </w:tcMar>
            <w:vAlign w:val="center"/>
          </w:tcPr>
          <w:p w14:paraId="6A58B7F9" w14:textId="77777777" w:rsidR="00B85ED1" w:rsidRDefault="00B85ED1" w:rsidP="00775F70">
            <w:pPr>
              <w:rPr>
                <w:sz w:val="13"/>
                <w:szCs w:val="13"/>
              </w:rPr>
            </w:pPr>
            <w:r>
              <w:rPr>
                <w:rFonts w:ascii="Helvetica Neue" w:eastAsia="Helvetica Neue" w:hAnsi="Helvetica Neue" w:cs="Helvetica Neue"/>
                <w:b/>
                <w:color w:val="000000"/>
                <w:sz w:val="13"/>
                <w:szCs w:val="13"/>
              </w:rPr>
              <w:t>4.5</w:t>
            </w:r>
          </w:p>
        </w:tc>
        <w:tc>
          <w:tcPr>
            <w:tcW w:w="418" w:type="dxa"/>
            <w:tcBorders>
              <w:left w:val="single" w:sz="4" w:space="0" w:color="000000"/>
            </w:tcBorders>
            <w:tcMar>
              <w:top w:w="0" w:type="dxa"/>
              <w:left w:w="75" w:type="dxa"/>
              <w:bottom w:w="0" w:type="dxa"/>
              <w:right w:w="75" w:type="dxa"/>
            </w:tcMar>
            <w:vAlign w:val="center"/>
          </w:tcPr>
          <w:p w14:paraId="6896C66A"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25" w:type="dxa"/>
            <w:tcMar>
              <w:top w:w="0" w:type="dxa"/>
              <w:left w:w="75" w:type="dxa"/>
              <w:bottom w:w="0" w:type="dxa"/>
              <w:right w:w="75" w:type="dxa"/>
            </w:tcMar>
            <w:vAlign w:val="center"/>
          </w:tcPr>
          <w:p w14:paraId="7B46AD1E"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18" w:type="dxa"/>
            <w:tcMar>
              <w:top w:w="0" w:type="dxa"/>
              <w:left w:w="75" w:type="dxa"/>
              <w:bottom w:w="0" w:type="dxa"/>
              <w:right w:w="75" w:type="dxa"/>
            </w:tcMar>
            <w:vAlign w:val="center"/>
          </w:tcPr>
          <w:p w14:paraId="616C4538"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18" w:type="dxa"/>
            <w:tcMar>
              <w:top w:w="0" w:type="dxa"/>
              <w:left w:w="75" w:type="dxa"/>
              <w:bottom w:w="0" w:type="dxa"/>
              <w:right w:w="75" w:type="dxa"/>
            </w:tcMar>
            <w:vAlign w:val="center"/>
          </w:tcPr>
          <w:p w14:paraId="11A84FC9"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32" w:type="dxa"/>
            <w:tcMar>
              <w:top w:w="0" w:type="dxa"/>
              <w:left w:w="75" w:type="dxa"/>
              <w:bottom w:w="0" w:type="dxa"/>
              <w:right w:w="75" w:type="dxa"/>
            </w:tcMar>
            <w:vAlign w:val="center"/>
          </w:tcPr>
          <w:p w14:paraId="01098EB7" w14:textId="77777777" w:rsidR="00B85ED1" w:rsidRDefault="00B85ED1" w:rsidP="00775F70">
            <w:pPr>
              <w:rPr>
                <w:sz w:val="13"/>
                <w:szCs w:val="13"/>
              </w:rPr>
            </w:pPr>
            <w:r>
              <w:rPr>
                <w:rFonts w:ascii="Helvetica Neue" w:eastAsia="Helvetica Neue" w:hAnsi="Helvetica Neue" w:cs="Helvetica Neue"/>
                <w:color w:val="000000"/>
                <w:sz w:val="13"/>
                <w:szCs w:val="13"/>
              </w:rPr>
              <w:t>179</w:t>
            </w:r>
          </w:p>
        </w:tc>
        <w:tc>
          <w:tcPr>
            <w:tcW w:w="432" w:type="dxa"/>
            <w:tcMar>
              <w:top w:w="0" w:type="dxa"/>
              <w:left w:w="75" w:type="dxa"/>
              <w:bottom w:w="0" w:type="dxa"/>
              <w:right w:w="75" w:type="dxa"/>
            </w:tcMar>
            <w:vAlign w:val="center"/>
          </w:tcPr>
          <w:p w14:paraId="66B4BAE6" w14:textId="77777777" w:rsidR="00B85ED1" w:rsidRDefault="00B85ED1" w:rsidP="00775F70">
            <w:pPr>
              <w:rPr>
                <w:sz w:val="13"/>
                <w:szCs w:val="13"/>
              </w:rPr>
            </w:pPr>
            <w:r>
              <w:rPr>
                <w:rFonts w:ascii="Helvetica Neue" w:eastAsia="Helvetica Neue" w:hAnsi="Helvetica Neue" w:cs="Helvetica Neue"/>
                <w:color w:val="000000"/>
                <w:sz w:val="13"/>
                <w:szCs w:val="13"/>
              </w:rPr>
              <w:t>28</w:t>
            </w:r>
          </w:p>
        </w:tc>
        <w:tc>
          <w:tcPr>
            <w:tcW w:w="374" w:type="dxa"/>
            <w:tcMar>
              <w:top w:w="0" w:type="dxa"/>
              <w:left w:w="75" w:type="dxa"/>
              <w:bottom w:w="0" w:type="dxa"/>
              <w:right w:w="75" w:type="dxa"/>
            </w:tcMar>
            <w:vAlign w:val="center"/>
          </w:tcPr>
          <w:p w14:paraId="3E730124" w14:textId="77777777" w:rsidR="00B85ED1" w:rsidRDefault="00B85ED1" w:rsidP="00775F70">
            <w:pPr>
              <w:rPr>
                <w:sz w:val="13"/>
                <w:szCs w:val="13"/>
              </w:rPr>
            </w:pPr>
            <w:r>
              <w:rPr>
                <w:rFonts w:ascii="Helvetica Neue" w:eastAsia="Helvetica Neue" w:hAnsi="Helvetica Neue" w:cs="Helvetica Neue"/>
                <w:color w:val="000000"/>
                <w:sz w:val="13"/>
                <w:szCs w:val="13"/>
              </w:rPr>
              <w:t>15</w:t>
            </w:r>
          </w:p>
        </w:tc>
        <w:tc>
          <w:tcPr>
            <w:tcW w:w="367" w:type="dxa"/>
            <w:tcMar>
              <w:top w:w="0" w:type="dxa"/>
              <w:left w:w="75" w:type="dxa"/>
              <w:bottom w:w="0" w:type="dxa"/>
              <w:right w:w="75" w:type="dxa"/>
            </w:tcMar>
            <w:vAlign w:val="center"/>
          </w:tcPr>
          <w:p w14:paraId="5CFFA37C" w14:textId="77777777" w:rsidR="00B85ED1" w:rsidRDefault="00B85ED1" w:rsidP="00775F70">
            <w:pPr>
              <w:rPr>
                <w:sz w:val="13"/>
                <w:szCs w:val="13"/>
              </w:rPr>
            </w:pPr>
            <w:r>
              <w:rPr>
                <w:rFonts w:ascii="Helvetica Neue" w:eastAsia="Helvetica Neue" w:hAnsi="Helvetica Neue" w:cs="Helvetica Neue"/>
                <w:color w:val="000000"/>
                <w:sz w:val="13"/>
                <w:szCs w:val="13"/>
              </w:rPr>
              <w:t>14</w:t>
            </w:r>
          </w:p>
        </w:tc>
        <w:tc>
          <w:tcPr>
            <w:tcW w:w="403" w:type="dxa"/>
            <w:tcMar>
              <w:top w:w="0" w:type="dxa"/>
              <w:left w:w="75" w:type="dxa"/>
              <w:bottom w:w="0" w:type="dxa"/>
              <w:right w:w="75" w:type="dxa"/>
            </w:tcMar>
            <w:vAlign w:val="center"/>
          </w:tcPr>
          <w:p w14:paraId="562FAAFB"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25" w:type="dxa"/>
            <w:tcMar>
              <w:top w:w="0" w:type="dxa"/>
              <w:left w:w="75" w:type="dxa"/>
              <w:bottom w:w="0" w:type="dxa"/>
              <w:right w:w="75" w:type="dxa"/>
            </w:tcMar>
            <w:vAlign w:val="center"/>
          </w:tcPr>
          <w:p w14:paraId="7DBF3E57"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10" w:type="dxa"/>
            <w:tcMar>
              <w:top w:w="0" w:type="dxa"/>
              <w:left w:w="75" w:type="dxa"/>
              <w:bottom w:w="0" w:type="dxa"/>
              <w:right w:w="75" w:type="dxa"/>
            </w:tcMar>
            <w:vAlign w:val="center"/>
          </w:tcPr>
          <w:p w14:paraId="2CC783AC" w14:textId="77777777" w:rsidR="00B85ED1" w:rsidRDefault="00B85ED1" w:rsidP="00775F70">
            <w:pPr>
              <w:rPr>
                <w:sz w:val="13"/>
                <w:szCs w:val="13"/>
              </w:rPr>
            </w:pPr>
            <w:r>
              <w:rPr>
                <w:rFonts w:ascii="Helvetica Neue" w:eastAsia="Helvetica Neue" w:hAnsi="Helvetica Neue" w:cs="Helvetica Neue"/>
                <w:color w:val="000000"/>
                <w:sz w:val="13"/>
                <w:szCs w:val="13"/>
              </w:rPr>
              <w:t>1</w:t>
            </w:r>
          </w:p>
        </w:tc>
        <w:tc>
          <w:tcPr>
            <w:tcW w:w="439" w:type="dxa"/>
            <w:tcMar>
              <w:top w:w="0" w:type="dxa"/>
              <w:left w:w="75" w:type="dxa"/>
              <w:bottom w:w="0" w:type="dxa"/>
              <w:right w:w="75" w:type="dxa"/>
            </w:tcMar>
            <w:vAlign w:val="center"/>
          </w:tcPr>
          <w:p w14:paraId="7D131EE5"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25" w:type="dxa"/>
            <w:tcMar>
              <w:top w:w="0" w:type="dxa"/>
              <w:left w:w="75" w:type="dxa"/>
              <w:bottom w:w="0" w:type="dxa"/>
              <w:right w:w="75" w:type="dxa"/>
            </w:tcMar>
            <w:vAlign w:val="center"/>
          </w:tcPr>
          <w:p w14:paraId="619526FC" w14:textId="77777777" w:rsidR="00B85ED1" w:rsidRDefault="00B85ED1" w:rsidP="00775F70">
            <w:pPr>
              <w:rPr>
                <w:sz w:val="13"/>
                <w:szCs w:val="13"/>
              </w:rPr>
            </w:pPr>
            <w:r>
              <w:rPr>
                <w:rFonts w:ascii="Helvetica Neue" w:eastAsia="Helvetica Neue" w:hAnsi="Helvetica Neue" w:cs="Helvetica Neue"/>
                <w:color w:val="000000"/>
                <w:sz w:val="13"/>
                <w:szCs w:val="13"/>
              </w:rPr>
              <w:t>18</w:t>
            </w:r>
          </w:p>
        </w:tc>
        <w:tc>
          <w:tcPr>
            <w:tcW w:w="418" w:type="dxa"/>
            <w:tcMar>
              <w:top w:w="0" w:type="dxa"/>
              <w:left w:w="75" w:type="dxa"/>
              <w:bottom w:w="0" w:type="dxa"/>
              <w:right w:w="75" w:type="dxa"/>
            </w:tcMar>
            <w:vAlign w:val="center"/>
          </w:tcPr>
          <w:p w14:paraId="32056BB0" w14:textId="77777777" w:rsidR="00B85ED1" w:rsidRDefault="00B85ED1" w:rsidP="00775F70">
            <w:pPr>
              <w:rPr>
                <w:sz w:val="13"/>
                <w:szCs w:val="13"/>
              </w:rPr>
            </w:pPr>
            <w:r>
              <w:rPr>
                <w:rFonts w:ascii="Helvetica Neue" w:eastAsia="Helvetica Neue" w:hAnsi="Helvetica Neue" w:cs="Helvetica Neue"/>
                <w:color w:val="000000"/>
                <w:sz w:val="13"/>
                <w:szCs w:val="13"/>
              </w:rPr>
              <w:t>5</w:t>
            </w:r>
          </w:p>
        </w:tc>
        <w:tc>
          <w:tcPr>
            <w:tcW w:w="403" w:type="dxa"/>
            <w:tcMar>
              <w:top w:w="0" w:type="dxa"/>
              <w:left w:w="75" w:type="dxa"/>
              <w:bottom w:w="0" w:type="dxa"/>
              <w:right w:w="75" w:type="dxa"/>
            </w:tcMar>
            <w:vAlign w:val="center"/>
          </w:tcPr>
          <w:p w14:paraId="1501061F" w14:textId="77777777" w:rsidR="00B85ED1" w:rsidRDefault="00B85ED1" w:rsidP="00775F70">
            <w:pPr>
              <w:rPr>
                <w:sz w:val="13"/>
                <w:szCs w:val="13"/>
              </w:rPr>
            </w:pPr>
            <w:r>
              <w:rPr>
                <w:rFonts w:ascii="Helvetica Neue" w:eastAsia="Helvetica Neue" w:hAnsi="Helvetica Neue" w:cs="Helvetica Neue"/>
                <w:color w:val="000000"/>
                <w:sz w:val="13"/>
                <w:szCs w:val="13"/>
              </w:rPr>
              <w:t>1</w:t>
            </w:r>
          </w:p>
        </w:tc>
        <w:tc>
          <w:tcPr>
            <w:tcW w:w="447" w:type="dxa"/>
            <w:tcMar>
              <w:top w:w="0" w:type="dxa"/>
              <w:left w:w="75" w:type="dxa"/>
              <w:bottom w:w="0" w:type="dxa"/>
              <w:right w:w="75" w:type="dxa"/>
            </w:tcMar>
            <w:vAlign w:val="center"/>
          </w:tcPr>
          <w:p w14:paraId="63549C2A"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46" w:type="dxa"/>
            <w:tcMar>
              <w:top w:w="0" w:type="dxa"/>
              <w:left w:w="75" w:type="dxa"/>
              <w:bottom w:w="0" w:type="dxa"/>
              <w:right w:w="75" w:type="dxa"/>
            </w:tcMar>
            <w:vAlign w:val="center"/>
          </w:tcPr>
          <w:p w14:paraId="3FF7ED58" w14:textId="77777777" w:rsidR="00B85ED1" w:rsidRDefault="00B85ED1" w:rsidP="00775F70">
            <w:pPr>
              <w:rPr>
                <w:sz w:val="13"/>
                <w:szCs w:val="13"/>
              </w:rPr>
            </w:pPr>
            <w:r>
              <w:rPr>
                <w:rFonts w:ascii="Helvetica Neue" w:eastAsia="Helvetica Neue" w:hAnsi="Helvetica Neue" w:cs="Helvetica Neue"/>
                <w:color w:val="000000"/>
                <w:sz w:val="13"/>
                <w:szCs w:val="13"/>
              </w:rPr>
              <w:t>30</w:t>
            </w:r>
          </w:p>
        </w:tc>
        <w:tc>
          <w:tcPr>
            <w:tcW w:w="396" w:type="dxa"/>
            <w:tcMar>
              <w:top w:w="0" w:type="dxa"/>
              <w:left w:w="75" w:type="dxa"/>
              <w:bottom w:w="0" w:type="dxa"/>
              <w:right w:w="75" w:type="dxa"/>
            </w:tcMar>
            <w:vAlign w:val="center"/>
          </w:tcPr>
          <w:p w14:paraId="25592D00"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18" w:type="dxa"/>
            <w:tcMar>
              <w:top w:w="0" w:type="dxa"/>
              <w:left w:w="75" w:type="dxa"/>
              <w:bottom w:w="0" w:type="dxa"/>
              <w:right w:w="75" w:type="dxa"/>
            </w:tcMar>
            <w:vAlign w:val="center"/>
          </w:tcPr>
          <w:p w14:paraId="69201F48"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32" w:type="dxa"/>
            <w:tcMar>
              <w:top w:w="0" w:type="dxa"/>
              <w:left w:w="75" w:type="dxa"/>
              <w:bottom w:w="0" w:type="dxa"/>
              <w:right w:w="75" w:type="dxa"/>
            </w:tcMar>
            <w:vAlign w:val="center"/>
          </w:tcPr>
          <w:p w14:paraId="105CF589" w14:textId="77777777" w:rsidR="00B85ED1" w:rsidRDefault="00B85ED1" w:rsidP="00775F70">
            <w:pPr>
              <w:rPr>
                <w:sz w:val="13"/>
                <w:szCs w:val="13"/>
              </w:rPr>
            </w:pPr>
            <w:r>
              <w:rPr>
                <w:rFonts w:ascii="Helvetica Neue" w:eastAsia="Helvetica Neue" w:hAnsi="Helvetica Neue" w:cs="Helvetica Neue"/>
                <w:color w:val="000000"/>
                <w:sz w:val="13"/>
                <w:szCs w:val="13"/>
              </w:rPr>
              <w:t>3</w:t>
            </w:r>
          </w:p>
        </w:tc>
        <w:tc>
          <w:tcPr>
            <w:tcW w:w="432" w:type="dxa"/>
            <w:tcMar>
              <w:top w:w="0" w:type="dxa"/>
              <w:left w:w="75" w:type="dxa"/>
              <w:bottom w:w="0" w:type="dxa"/>
              <w:right w:w="75" w:type="dxa"/>
            </w:tcMar>
            <w:vAlign w:val="center"/>
          </w:tcPr>
          <w:p w14:paraId="59443D38"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338" w:type="dxa"/>
            <w:tcMar>
              <w:top w:w="0" w:type="dxa"/>
              <w:left w:w="75" w:type="dxa"/>
              <w:bottom w:w="0" w:type="dxa"/>
              <w:right w:w="75" w:type="dxa"/>
            </w:tcMar>
            <w:vAlign w:val="center"/>
          </w:tcPr>
          <w:p w14:paraId="29ED6CE1"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39" w:type="dxa"/>
            <w:tcMar>
              <w:top w:w="0" w:type="dxa"/>
              <w:left w:w="75" w:type="dxa"/>
              <w:bottom w:w="0" w:type="dxa"/>
              <w:right w:w="75" w:type="dxa"/>
            </w:tcMar>
            <w:vAlign w:val="center"/>
          </w:tcPr>
          <w:p w14:paraId="1476BDEC" w14:textId="77777777" w:rsidR="00B85ED1" w:rsidRDefault="00B85ED1" w:rsidP="00775F70">
            <w:pPr>
              <w:rPr>
                <w:sz w:val="13"/>
                <w:szCs w:val="13"/>
              </w:rPr>
            </w:pPr>
            <w:r>
              <w:rPr>
                <w:rFonts w:ascii="Helvetica Neue" w:eastAsia="Helvetica Neue" w:hAnsi="Helvetica Neue" w:cs="Helvetica Neue"/>
                <w:color w:val="000000"/>
                <w:sz w:val="13"/>
                <w:szCs w:val="13"/>
              </w:rPr>
              <w:t>29</w:t>
            </w:r>
          </w:p>
        </w:tc>
      </w:tr>
      <w:tr w:rsidR="00B85ED1" w14:paraId="0B3D78FF" w14:textId="77777777" w:rsidTr="00775F70">
        <w:trPr>
          <w:trHeight w:val="244"/>
          <w:jc w:val="center"/>
        </w:trPr>
        <w:tc>
          <w:tcPr>
            <w:tcW w:w="735" w:type="dxa"/>
            <w:tcBorders>
              <w:right w:val="single" w:sz="4" w:space="0" w:color="000000"/>
            </w:tcBorders>
            <w:tcMar>
              <w:top w:w="0" w:type="dxa"/>
              <w:left w:w="75" w:type="dxa"/>
              <w:bottom w:w="0" w:type="dxa"/>
              <w:right w:w="75" w:type="dxa"/>
            </w:tcMar>
            <w:vAlign w:val="center"/>
          </w:tcPr>
          <w:p w14:paraId="5AD1C6ED" w14:textId="77777777" w:rsidR="00B85ED1" w:rsidRDefault="00B85ED1" w:rsidP="00775F70">
            <w:pPr>
              <w:rPr>
                <w:sz w:val="13"/>
                <w:szCs w:val="13"/>
              </w:rPr>
            </w:pPr>
            <w:r>
              <w:rPr>
                <w:rFonts w:ascii="Helvetica Neue" w:eastAsia="Helvetica Neue" w:hAnsi="Helvetica Neue" w:cs="Helvetica Neue"/>
                <w:b/>
                <w:color w:val="000000"/>
                <w:sz w:val="13"/>
                <w:szCs w:val="13"/>
              </w:rPr>
              <w:t>4.6</w:t>
            </w:r>
          </w:p>
        </w:tc>
        <w:tc>
          <w:tcPr>
            <w:tcW w:w="418" w:type="dxa"/>
            <w:tcBorders>
              <w:left w:val="single" w:sz="4" w:space="0" w:color="000000"/>
            </w:tcBorders>
            <w:tcMar>
              <w:top w:w="0" w:type="dxa"/>
              <w:left w:w="75" w:type="dxa"/>
              <w:bottom w:w="0" w:type="dxa"/>
              <w:right w:w="75" w:type="dxa"/>
            </w:tcMar>
            <w:vAlign w:val="center"/>
          </w:tcPr>
          <w:p w14:paraId="3CC9651D"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25" w:type="dxa"/>
            <w:tcMar>
              <w:top w:w="0" w:type="dxa"/>
              <w:left w:w="75" w:type="dxa"/>
              <w:bottom w:w="0" w:type="dxa"/>
              <w:right w:w="75" w:type="dxa"/>
            </w:tcMar>
            <w:vAlign w:val="center"/>
          </w:tcPr>
          <w:p w14:paraId="1538DC69" w14:textId="77777777" w:rsidR="00B85ED1" w:rsidRDefault="00B85ED1" w:rsidP="00775F70">
            <w:pPr>
              <w:rPr>
                <w:sz w:val="13"/>
                <w:szCs w:val="13"/>
              </w:rPr>
            </w:pPr>
            <w:r>
              <w:rPr>
                <w:rFonts w:ascii="Helvetica Neue" w:eastAsia="Helvetica Neue" w:hAnsi="Helvetica Neue" w:cs="Helvetica Neue"/>
                <w:color w:val="000000"/>
                <w:sz w:val="13"/>
                <w:szCs w:val="13"/>
              </w:rPr>
              <w:t>1</w:t>
            </w:r>
          </w:p>
        </w:tc>
        <w:tc>
          <w:tcPr>
            <w:tcW w:w="418" w:type="dxa"/>
            <w:tcMar>
              <w:top w:w="0" w:type="dxa"/>
              <w:left w:w="75" w:type="dxa"/>
              <w:bottom w:w="0" w:type="dxa"/>
              <w:right w:w="75" w:type="dxa"/>
            </w:tcMar>
            <w:vAlign w:val="center"/>
          </w:tcPr>
          <w:p w14:paraId="416C5793"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18" w:type="dxa"/>
            <w:tcMar>
              <w:top w:w="0" w:type="dxa"/>
              <w:left w:w="75" w:type="dxa"/>
              <w:bottom w:w="0" w:type="dxa"/>
              <w:right w:w="75" w:type="dxa"/>
            </w:tcMar>
            <w:vAlign w:val="center"/>
          </w:tcPr>
          <w:p w14:paraId="74687B6A" w14:textId="77777777" w:rsidR="00B85ED1" w:rsidRDefault="00B85ED1" w:rsidP="00775F70">
            <w:pPr>
              <w:rPr>
                <w:sz w:val="13"/>
                <w:szCs w:val="13"/>
              </w:rPr>
            </w:pPr>
            <w:r>
              <w:rPr>
                <w:rFonts w:ascii="Helvetica Neue" w:eastAsia="Helvetica Neue" w:hAnsi="Helvetica Neue" w:cs="Helvetica Neue"/>
                <w:color w:val="000000"/>
                <w:sz w:val="13"/>
                <w:szCs w:val="13"/>
              </w:rPr>
              <w:t>1</w:t>
            </w:r>
          </w:p>
        </w:tc>
        <w:tc>
          <w:tcPr>
            <w:tcW w:w="432" w:type="dxa"/>
            <w:tcMar>
              <w:top w:w="0" w:type="dxa"/>
              <w:left w:w="75" w:type="dxa"/>
              <w:bottom w:w="0" w:type="dxa"/>
              <w:right w:w="75" w:type="dxa"/>
            </w:tcMar>
            <w:vAlign w:val="center"/>
          </w:tcPr>
          <w:p w14:paraId="6753899E"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32" w:type="dxa"/>
            <w:tcMar>
              <w:top w:w="0" w:type="dxa"/>
              <w:left w:w="75" w:type="dxa"/>
              <w:bottom w:w="0" w:type="dxa"/>
              <w:right w:w="75" w:type="dxa"/>
            </w:tcMar>
            <w:vAlign w:val="center"/>
          </w:tcPr>
          <w:p w14:paraId="0AD352D6" w14:textId="77777777" w:rsidR="00B85ED1" w:rsidRDefault="00B85ED1" w:rsidP="00775F70">
            <w:pPr>
              <w:rPr>
                <w:sz w:val="13"/>
                <w:szCs w:val="13"/>
              </w:rPr>
            </w:pPr>
            <w:r>
              <w:rPr>
                <w:rFonts w:ascii="Helvetica Neue" w:eastAsia="Helvetica Neue" w:hAnsi="Helvetica Neue" w:cs="Helvetica Neue"/>
                <w:color w:val="000000"/>
                <w:sz w:val="13"/>
                <w:szCs w:val="13"/>
              </w:rPr>
              <w:t>1</w:t>
            </w:r>
          </w:p>
        </w:tc>
        <w:tc>
          <w:tcPr>
            <w:tcW w:w="374" w:type="dxa"/>
            <w:tcMar>
              <w:top w:w="0" w:type="dxa"/>
              <w:left w:w="75" w:type="dxa"/>
              <w:bottom w:w="0" w:type="dxa"/>
              <w:right w:w="75" w:type="dxa"/>
            </w:tcMar>
            <w:vAlign w:val="center"/>
          </w:tcPr>
          <w:p w14:paraId="681D8673" w14:textId="77777777" w:rsidR="00B85ED1" w:rsidRDefault="00B85ED1" w:rsidP="00775F70">
            <w:pPr>
              <w:rPr>
                <w:sz w:val="13"/>
                <w:szCs w:val="13"/>
              </w:rPr>
            </w:pPr>
            <w:r>
              <w:rPr>
                <w:rFonts w:ascii="Helvetica Neue" w:eastAsia="Helvetica Neue" w:hAnsi="Helvetica Neue" w:cs="Helvetica Neue"/>
                <w:color w:val="000000"/>
                <w:sz w:val="13"/>
                <w:szCs w:val="13"/>
              </w:rPr>
              <w:t>1</w:t>
            </w:r>
          </w:p>
        </w:tc>
        <w:tc>
          <w:tcPr>
            <w:tcW w:w="367" w:type="dxa"/>
            <w:tcMar>
              <w:top w:w="0" w:type="dxa"/>
              <w:left w:w="75" w:type="dxa"/>
              <w:bottom w:w="0" w:type="dxa"/>
              <w:right w:w="75" w:type="dxa"/>
            </w:tcMar>
            <w:vAlign w:val="center"/>
          </w:tcPr>
          <w:p w14:paraId="4FBBD825" w14:textId="77777777" w:rsidR="00B85ED1" w:rsidRDefault="00B85ED1" w:rsidP="00775F70">
            <w:pPr>
              <w:rPr>
                <w:sz w:val="13"/>
                <w:szCs w:val="13"/>
              </w:rPr>
            </w:pPr>
            <w:r>
              <w:rPr>
                <w:rFonts w:ascii="Helvetica Neue" w:eastAsia="Helvetica Neue" w:hAnsi="Helvetica Neue" w:cs="Helvetica Neue"/>
                <w:color w:val="000000"/>
                <w:sz w:val="13"/>
                <w:szCs w:val="13"/>
              </w:rPr>
              <w:t>7</w:t>
            </w:r>
          </w:p>
        </w:tc>
        <w:tc>
          <w:tcPr>
            <w:tcW w:w="403" w:type="dxa"/>
            <w:tcMar>
              <w:top w:w="0" w:type="dxa"/>
              <w:left w:w="75" w:type="dxa"/>
              <w:bottom w:w="0" w:type="dxa"/>
              <w:right w:w="75" w:type="dxa"/>
            </w:tcMar>
            <w:vAlign w:val="center"/>
          </w:tcPr>
          <w:p w14:paraId="745FF2A2"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25" w:type="dxa"/>
            <w:tcMar>
              <w:top w:w="0" w:type="dxa"/>
              <w:left w:w="75" w:type="dxa"/>
              <w:bottom w:w="0" w:type="dxa"/>
              <w:right w:w="75" w:type="dxa"/>
            </w:tcMar>
            <w:vAlign w:val="center"/>
          </w:tcPr>
          <w:p w14:paraId="1FEC1FF9"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10" w:type="dxa"/>
            <w:tcMar>
              <w:top w:w="0" w:type="dxa"/>
              <w:left w:w="75" w:type="dxa"/>
              <w:bottom w:w="0" w:type="dxa"/>
              <w:right w:w="75" w:type="dxa"/>
            </w:tcMar>
            <w:vAlign w:val="center"/>
          </w:tcPr>
          <w:p w14:paraId="40935552"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39" w:type="dxa"/>
            <w:tcMar>
              <w:top w:w="0" w:type="dxa"/>
              <w:left w:w="75" w:type="dxa"/>
              <w:bottom w:w="0" w:type="dxa"/>
              <w:right w:w="75" w:type="dxa"/>
            </w:tcMar>
            <w:vAlign w:val="center"/>
          </w:tcPr>
          <w:p w14:paraId="6F3CF7AA" w14:textId="77777777" w:rsidR="00B85ED1" w:rsidRDefault="00B85ED1" w:rsidP="00775F70">
            <w:pPr>
              <w:rPr>
                <w:sz w:val="13"/>
                <w:szCs w:val="13"/>
              </w:rPr>
            </w:pPr>
            <w:r>
              <w:rPr>
                <w:rFonts w:ascii="Helvetica Neue" w:eastAsia="Helvetica Neue" w:hAnsi="Helvetica Neue" w:cs="Helvetica Neue"/>
                <w:color w:val="000000"/>
                <w:sz w:val="13"/>
                <w:szCs w:val="13"/>
              </w:rPr>
              <w:t>2</w:t>
            </w:r>
          </w:p>
        </w:tc>
        <w:tc>
          <w:tcPr>
            <w:tcW w:w="425" w:type="dxa"/>
            <w:tcMar>
              <w:top w:w="0" w:type="dxa"/>
              <w:left w:w="75" w:type="dxa"/>
              <w:bottom w:w="0" w:type="dxa"/>
              <w:right w:w="75" w:type="dxa"/>
            </w:tcMar>
            <w:vAlign w:val="center"/>
          </w:tcPr>
          <w:p w14:paraId="10F61C89"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18" w:type="dxa"/>
            <w:tcMar>
              <w:top w:w="0" w:type="dxa"/>
              <w:left w:w="75" w:type="dxa"/>
              <w:bottom w:w="0" w:type="dxa"/>
              <w:right w:w="75" w:type="dxa"/>
            </w:tcMar>
            <w:vAlign w:val="center"/>
          </w:tcPr>
          <w:p w14:paraId="4CB17D46"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03" w:type="dxa"/>
            <w:tcMar>
              <w:top w:w="0" w:type="dxa"/>
              <w:left w:w="75" w:type="dxa"/>
              <w:bottom w:w="0" w:type="dxa"/>
              <w:right w:w="75" w:type="dxa"/>
            </w:tcMar>
            <w:vAlign w:val="center"/>
          </w:tcPr>
          <w:p w14:paraId="501FC789"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47" w:type="dxa"/>
            <w:tcMar>
              <w:top w:w="0" w:type="dxa"/>
              <w:left w:w="75" w:type="dxa"/>
              <w:bottom w:w="0" w:type="dxa"/>
              <w:right w:w="75" w:type="dxa"/>
            </w:tcMar>
            <w:vAlign w:val="center"/>
          </w:tcPr>
          <w:p w14:paraId="6E36BC31"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46" w:type="dxa"/>
            <w:tcMar>
              <w:top w:w="0" w:type="dxa"/>
              <w:left w:w="75" w:type="dxa"/>
              <w:bottom w:w="0" w:type="dxa"/>
              <w:right w:w="75" w:type="dxa"/>
            </w:tcMar>
            <w:vAlign w:val="center"/>
          </w:tcPr>
          <w:p w14:paraId="44DE9372"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396" w:type="dxa"/>
            <w:tcMar>
              <w:top w:w="0" w:type="dxa"/>
              <w:left w:w="75" w:type="dxa"/>
              <w:bottom w:w="0" w:type="dxa"/>
              <w:right w:w="75" w:type="dxa"/>
            </w:tcMar>
            <w:vAlign w:val="center"/>
          </w:tcPr>
          <w:p w14:paraId="29CB48C5"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18" w:type="dxa"/>
            <w:tcMar>
              <w:top w:w="0" w:type="dxa"/>
              <w:left w:w="75" w:type="dxa"/>
              <w:bottom w:w="0" w:type="dxa"/>
              <w:right w:w="75" w:type="dxa"/>
            </w:tcMar>
            <w:vAlign w:val="center"/>
          </w:tcPr>
          <w:p w14:paraId="76B36490"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32" w:type="dxa"/>
            <w:tcMar>
              <w:top w:w="0" w:type="dxa"/>
              <w:left w:w="75" w:type="dxa"/>
              <w:bottom w:w="0" w:type="dxa"/>
              <w:right w:w="75" w:type="dxa"/>
            </w:tcMar>
            <w:vAlign w:val="center"/>
          </w:tcPr>
          <w:p w14:paraId="5B25CE97"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32" w:type="dxa"/>
            <w:tcMar>
              <w:top w:w="0" w:type="dxa"/>
              <w:left w:w="75" w:type="dxa"/>
              <w:bottom w:w="0" w:type="dxa"/>
              <w:right w:w="75" w:type="dxa"/>
            </w:tcMar>
            <w:vAlign w:val="center"/>
          </w:tcPr>
          <w:p w14:paraId="54734E72"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338" w:type="dxa"/>
            <w:tcMar>
              <w:top w:w="0" w:type="dxa"/>
              <w:left w:w="75" w:type="dxa"/>
              <w:bottom w:w="0" w:type="dxa"/>
              <w:right w:w="75" w:type="dxa"/>
            </w:tcMar>
            <w:vAlign w:val="center"/>
          </w:tcPr>
          <w:p w14:paraId="66955237"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39" w:type="dxa"/>
            <w:tcMar>
              <w:top w:w="0" w:type="dxa"/>
              <w:left w:w="75" w:type="dxa"/>
              <w:bottom w:w="0" w:type="dxa"/>
              <w:right w:w="75" w:type="dxa"/>
            </w:tcMar>
            <w:vAlign w:val="center"/>
          </w:tcPr>
          <w:p w14:paraId="097FE9EA"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r>
      <w:tr w:rsidR="00B85ED1" w14:paraId="1F3C95E7" w14:textId="77777777" w:rsidTr="00775F70">
        <w:trPr>
          <w:trHeight w:val="224"/>
          <w:jc w:val="center"/>
        </w:trPr>
        <w:tc>
          <w:tcPr>
            <w:tcW w:w="735" w:type="dxa"/>
            <w:tcBorders>
              <w:right w:val="single" w:sz="4" w:space="0" w:color="000000"/>
            </w:tcBorders>
            <w:tcMar>
              <w:top w:w="0" w:type="dxa"/>
              <w:left w:w="75" w:type="dxa"/>
              <w:bottom w:w="0" w:type="dxa"/>
              <w:right w:w="75" w:type="dxa"/>
            </w:tcMar>
            <w:vAlign w:val="center"/>
          </w:tcPr>
          <w:p w14:paraId="505790F3" w14:textId="77777777" w:rsidR="00B85ED1" w:rsidRDefault="00B85ED1" w:rsidP="00775F70">
            <w:pPr>
              <w:rPr>
                <w:sz w:val="13"/>
                <w:szCs w:val="13"/>
              </w:rPr>
            </w:pPr>
            <w:r>
              <w:rPr>
                <w:rFonts w:ascii="Helvetica Neue" w:eastAsia="Helvetica Neue" w:hAnsi="Helvetica Neue" w:cs="Helvetica Neue"/>
                <w:b/>
                <w:color w:val="000000"/>
                <w:sz w:val="13"/>
                <w:szCs w:val="13"/>
              </w:rPr>
              <w:t>4.6.1.1</w:t>
            </w:r>
          </w:p>
        </w:tc>
        <w:tc>
          <w:tcPr>
            <w:tcW w:w="418" w:type="dxa"/>
            <w:tcBorders>
              <w:left w:val="single" w:sz="4" w:space="0" w:color="000000"/>
            </w:tcBorders>
            <w:tcMar>
              <w:top w:w="0" w:type="dxa"/>
              <w:left w:w="75" w:type="dxa"/>
              <w:bottom w:w="0" w:type="dxa"/>
              <w:right w:w="75" w:type="dxa"/>
            </w:tcMar>
            <w:vAlign w:val="center"/>
          </w:tcPr>
          <w:p w14:paraId="4A608A9A"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25" w:type="dxa"/>
            <w:tcMar>
              <w:top w:w="0" w:type="dxa"/>
              <w:left w:w="75" w:type="dxa"/>
              <w:bottom w:w="0" w:type="dxa"/>
              <w:right w:w="75" w:type="dxa"/>
            </w:tcMar>
            <w:vAlign w:val="center"/>
          </w:tcPr>
          <w:p w14:paraId="74B204FE"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18" w:type="dxa"/>
            <w:tcMar>
              <w:top w:w="0" w:type="dxa"/>
              <w:left w:w="75" w:type="dxa"/>
              <w:bottom w:w="0" w:type="dxa"/>
              <w:right w:w="75" w:type="dxa"/>
            </w:tcMar>
            <w:vAlign w:val="center"/>
          </w:tcPr>
          <w:p w14:paraId="6C767650"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18" w:type="dxa"/>
            <w:tcMar>
              <w:top w:w="0" w:type="dxa"/>
              <w:left w:w="75" w:type="dxa"/>
              <w:bottom w:w="0" w:type="dxa"/>
              <w:right w:w="75" w:type="dxa"/>
            </w:tcMar>
            <w:vAlign w:val="center"/>
          </w:tcPr>
          <w:p w14:paraId="17A5C696"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32" w:type="dxa"/>
            <w:tcMar>
              <w:top w:w="0" w:type="dxa"/>
              <w:left w:w="75" w:type="dxa"/>
              <w:bottom w:w="0" w:type="dxa"/>
              <w:right w:w="75" w:type="dxa"/>
            </w:tcMar>
            <w:vAlign w:val="center"/>
          </w:tcPr>
          <w:p w14:paraId="4DC03525"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32" w:type="dxa"/>
            <w:tcMar>
              <w:top w:w="0" w:type="dxa"/>
              <w:left w:w="75" w:type="dxa"/>
              <w:bottom w:w="0" w:type="dxa"/>
              <w:right w:w="75" w:type="dxa"/>
            </w:tcMar>
            <w:vAlign w:val="center"/>
          </w:tcPr>
          <w:p w14:paraId="61C39F4F" w14:textId="77777777" w:rsidR="00B85ED1" w:rsidRDefault="00B85ED1" w:rsidP="00775F70">
            <w:pPr>
              <w:rPr>
                <w:sz w:val="13"/>
                <w:szCs w:val="13"/>
              </w:rPr>
            </w:pPr>
            <w:r>
              <w:rPr>
                <w:rFonts w:ascii="Helvetica Neue" w:eastAsia="Helvetica Neue" w:hAnsi="Helvetica Neue" w:cs="Helvetica Neue"/>
                <w:color w:val="000000"/>
                <w:sz w:val="13"/>
                <w:szCs w:val="13"/>
              </w:rPr>
              <w:t>1</w:t>
            </w:r>
          </w:p>
        </w:tc>
        <w:tc>
          <w:tcPr>
            <w:tcW w:w="374" w:type="dxa"/>
            <w:tcMar>
              <w:top w:w="0" w:type="dxa"/>
              <w:left w:w="75" w:type="dxa"/>
              <w:bottom w:w="0" w:type="dxa"/>
              <w:right w:w="75" w:type="dxa"/>
            </w:tcMar>
            <w:vAlign w:val="center"/>
          </w:tcPr>
          <w:p w14:paraId="28C395DB"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367" w:type="dxa"/>
            <w:tcMar>
              <w:top w:w="0" w:type="dxa"/>
              <w:left w:w="75" w:type="dxa"/>
              <w:bottom w:w="0" w:type="dxa"/>
              <w:right w:w="75" w:type="dxa"/>
            </w:tcMar>
            <w:vAlign w:val="center"/>
          </w:tcPr>
          <w:p w14:paraId="7258CB92"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03" w:type="dxa"/>
            <w:tcMar>
              <w:top w:w="0" w:type="dxa"/>
              <w:left w:w="75" w:type="dxa"/>
              <w:bottom w:w="0" w:type="dxa"/>
              <w:right w:w="75" w:type="dxa"/>
            </w:tcMar>
            <w:vAlign w:val="center"/>
          </w:tcPr>
          <w:p w14:paraId="53869826"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25" w:type="dxa"/>
            <w:tcMar>
              <w:top w:w="0" w:type="dxa"/>
              <w:left w:w="75" w:type="dxa"/>
              <w:bottom w:w="0" w:type="dxa"/>
              <w:right w:w="75" w:type="dxa"/>
            </w:tcMar>
            <w:vAlign w:val="center"/>
          </w:tcPr>
          <w:p w14:paraId="6D87CA3C"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10" w:type="dxa"/>
            <w:tcMar>
              <w:top w:w="0" w:type="dxa"/>
              <w:left w:w="75" w:type="dxa"/>
              <w:bottom w:w="0" w:type="dxa"/>
              <w:right w:w="75" w:type="dxa"/>
            </w:tcMar>
            <w:vAlign w:val="center"/>
          </w:tcPr>
          <w:p w14:paraId="0D66573C"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39" w:type="dxa"/>
            <w:tcMar>
              <w:top w:w="0" w:type="dxa"/>
              <w:left w:w="75" w:type="dxa"/>
              <w:bottom w:w="0" w:type="dxa"/>
              <w:right w:w="75" w:type="dxa"/>
            </w:tcMar>
            <w:vAlign w:val="center"/>
          </w:tcPr>
          <w:p w14:paraId="2A2D60F4"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25" w:type="dxa"/>
            <w:tcMar>
              <w:top w:w="0" w:type="dxa"/>
              <w:left w:w="75" w:type="dxa"/>
              <w:bottom w:w="0" w:type="dxa"/>
              <w:right w:w="75" w:type="dxa"/>
            </w:tcMar>
            <w:vAlign w:val="center"/>
          </w:tcPr>
          <w:p w14:paraId="29ED4769"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18" w:type="dxa"/>
            <w:tcMar>
              <w:top w:w="0" w:type="dxa"/>
              <w:left w:w="75" w:type="dxa"/>
              <w:bottom w:w="0" w:type="dxa"/>
              <w:right w:w="75" w:type="dxa"/>
            </w:tcMar>
            <w:vAlign w:val="center"/>
          </w:tcPr>
          <w:p w14:paraId="0ED947A9"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03" w:type="dxa"/>
            <w:tcMar>
              <w:top w:w="0" w:type="dxa"/>
              <w:left w:w="75" w:type="dxa"/>
              <w:bottom w:w="0" w:type="dxa"/>
              <w:right w:w="75" w:type="dxa"/>
            </w:tcMar>
            <w:vAlign w:val="center"/>
          </w:tcPr>
          <w:p w14:paraId="409EE0EE"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47" w:type="dxa"/>
            <w:tcMar>
              <w:top w:w="0" w:type="dxa"/>
              <w:left w:w="75" w:type="dxa"/>
              <w:bottom w:w="0" w:type="dxa"/>
              <w:right w:w="75" w:type="dxa"/>
            </w:tcMar>
            <w:vAlign w:val="center"/>
          </w:tcPr>
          <w:p w14:paraId="2A27EFB1"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46" w:type="dxa"/>
            <w:tcMar>
              <w:top w:w="0" w:type="dxa"/>
              <w:left w:w="75" w:type="dxa"/>
              <w:bottom w:w="0" w:type="dxa"/>
              <w:right w:w="75" w:type="dxa"/>
            </w:tcMar>
            <w:vAlign w:val="center"/>
          </w:tcPr>
          <w:p w14:paraId="59231BFC"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396" w:type="dxa"/>
            <w:tcMar>
              <w:top w:w="0" w:type="dxa"/>
              <w:left w:w="75" w:type="dxa"/>
              <w:bottom w:w="0" w:type="dxa"/>
              <w:right w:w="75" w:type="dxa"/>
            </w:tcMar>
            <w:vAlign w:val="center"/>
          </w:tcPr>
          <w:p w14:paraId="32F585B6"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18" w:type="dxa"/>
            <w:tcMar>
              <w:top w:w="0" w:type="dxa"/>
              <w:left w:w="75" w:type="dxa"/>
              <w:bottom w:w="0" w:type="dxa"/>
              <w:right w:w="75" w:type="dxa"/>
            </w:tcMar>
            <w:vAlign w:val="center"/>
          </w:tcPr>
          <w:p w14:paraId="101777EE"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32" w:type="dxa"/>
            <w:tcMar>
              <w:top w:w="0" w:type="dxa"/>
              <w:left w:w="75" w:type="dxa"/>
              <w:bottom w:w="0" w:type="dxa"/>
              <w:right w:w="75" w:type="dxa"/>
            </w:tcMar>
            <w:vAlign w:val="center"/>
          </w:tcPr>
          <w:p w14:paraId="6F608CA5"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32" w:type="dxa"/>
            <w:tcMar>
              <w:top w:w="0" w:type="dxa"/>
              <w:left w:w="75" w:type="dxa"/>
              <w:bottom w:w="0" w:type="dxa"/>
              <w:right w:w="75" w:type="dxa"/>
            </w:tcMar>
            <w:vAlign w:val="center"/>
          </w:tcPr>
          <w:p w14:paraId="66009611"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338" w:type="dxa"/>
            <w:tcMar>
              <w:top w:w="0" w:type="dxa"/>
              <w:left w:w="75" w:type="dxa"/>
              <w:bottom w:w="0" w:type="dxa"/>
              <w:right w:w="75" w:type="dxa"/>
            </w:tcMar>
            <w:vAlign w:val="center"/>
          </w:tcPr>
          <w:p w14:paraId="3F89FB65"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39" w:type="dxa"/>
            <w:tcMar>
              <w:top w:w="0" w:type="dxa"/>
              <w:left w:w="75" w:type="dxa"/>
              <w:bottom w:w="0" w:type="dxa"/>
              <w:right w:w="75" w:type="dxa"/>
            </w:tcMar>
            <w:vAlign w:val="center"/>
          </w:tcPr>
          <w:p w14:paraId="2B7E16C7"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r>
      <w:tr w:rsidR="00B85ED1" w14:paraId="5F38BA00" w14:textId="77777777" w:rsidTr="00775F70">
        <w:trPr>
          <w:trHeight w:val="224"/>
          <w:jc w:val="center"/>
        </w:trPr>
        <w:tc>
          <w:tcPr>
            <w:tcW w:w="735" w:type="dxa"/>
            <w:tcBorders>
              <w:right w:val="single" w:sz="4" w:space="0" w:color="000000"/>
            </w:tcBorders>
            <w:tcMar>
              <w:top w:w="0" w:type="dxa"/>
              <w:left w:w="75" w:type="dxa"/>
              <w:bottom w:w="0" w:type="dxa"/>
              <w:right w:w="75" w:type="dxa"/>
            </w:tcMar>
            <w:vAlign w:val="center"/>
          </w:tcPr>
          <w:p w14:paraId="724F8EF0" w14:textId="77777777" w:rsidR="00B85ED1" w:rsidRDefault="00B85ED1" w:rsidP="00775F70">
            <w:pPr>
              <w:rPr>
                <w:sz w:val="13"/>
                <w:szCs w:val="13"/>
              </w:rPr>
            </w:pPr>
            <w:r>
              <w:rPr>
                <w:rFonts w:ascii="Helvetica Neue" w:eastAsia="Helvetica Neue" w:hAnsi="Helvetica Neue" w:cs="Helvetica Neue"/>
                <w:b/>
                <w:color w:val="000000"/>
                <w:sz w:val="13"/>
                <w:szCs w:val="13"/>
              </w:rPr>
              <w:t>4.6.1.2</w:t>
            </w:r>
          </w:p>
        </w:tc>
        <w:tc>
          <w:tcPr>
            <w:tcW w:w="418" w:type="dxa"/>
            <w:tcBorders>
              <w:left w:val="single" w:sz="4" w:space="0" w:color="000000"/>
            </w:tcBorders>
            <w:tcMar>
              <w:top w:w="0" w:type="dxa"/>
              <w:left w:w="75" w:type="dxa"/>
              <w:bottom w:w="0" w:type="dxa"/>
              <w:right w:w="75" w:type="dxa"/>
            </w:tcMar>
            <w:vAlign w:val="center"/>
          </w:tcPr>
          <w:p w14:paraId="712B8D16"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25" w:type="dxa"/>
            <w:tcMar>
              <w:top w:w="0" w:type="dxa"/>
              <w:left w:w="75" w:type="dxa"/>
              <w:bottom w:w="0" w:type="dxa"/>
              <w:right w:w="75" w:type="dxa"/>
            </w:tcMar>
            <w:vAlign w:val="center"/>
          </w:tcPr>
          <w:p w14:paraId="2ED08798"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18" w:type="dxa"/>
            <w:tcMar>
              <w:top w:w="0" w:type="dxa"/>
              <w:left w:w="75" w:type="dxa"/>
              <w:bottom w:w="0" w:type="dxa"/>
              <w:right w:w="75" w:type="dxa"/>
            </w:tcMar>
            <w:vAlign w:val="center"/>
          </w:tcPr>
          <w:p w14:paraId="10EE9CC7"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18" w:type="dxa"/>
            <w:tcMar>
              <w:top w:w="0" w:type="dxa"/>
              <w:left w:w="75" w:type="dxa"/>
              <w:bottom w:w="0" w:type="dxa"/>
              <w:right w:w="75" w:type="dxa"/>
            </w:tcMar>
            <w:vAlign w:val="center"/>
          </w:tcPr>
          <w:p w14:paraId="2D012781"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32" w:type="dxa"/>
            <w:tcMar>
              <w:top w:w="0" w:type="dxa"/>
              <w:left w:w="75" w:type="dxa"/>
              <w:bottom w:w="0" w:type="dxa"/>
              <w:right w:w="75" w:type="dxa"/>
            </w:tcMar>
            <w:vAlign w:val="center"/>
          </w:tcPr>
          <w:p w14:paraId="205555F5"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32" w:type="dxa"/>
            <w:tcMar>
              <w:top w:w="0" w:type="dxa"/>
              <w:left w:w="75" w:type="dxa"/>
              <w:bottom w:w="0" w:type="dxa"/>
              <w:right w:w="75" w:type="dxa"/>
            </w:tcMar>
            <w:vAlign w:val="center"/>
          </w:tcPr>
          <w:p w14:paraId="04CF6688" w14:textId="77777777" w:rsidR="00B85ED1" w:rsidRDefault="00B85ED1" w:rsidP="00775F70">
            <w:pPr>
              <w:rPr>
                <w:sz w:val="13"/>
                <w:szCs w:val="13"/>
              </w:rPr>
            </w:pPr>
            <w:r>
              <w:rPr>
                <w:rFonts w:ascii="Helvetica Neue" w:eastAsia="Helvetica Neue" w:hAnsi="Helvetica Neue" w:cs="Helvetica Neue"/>
                <w:color w:val="000000"/>
                <w:sz w:val="13"/>
                <w:szCs w:val="13"/>
              </w:rPr>
              <w:t>1</w:t>
            </w:r>
          </w:p>
        </w:tc>
        <w:tc>
          <w:tcPr>
            <w:tcW w:w="374" w:type="dxa"/>
            <w:tcMar>
              <w:top w:w="0" w:type="dxa"/>
              <w:left w:w="75" w:type="dxa"/>
              <w:bottom w:w="0" w:type="dxa"/>
              <w:right w:w="75" w:type="dxa"/>
            </w:tcMar>
            <w:vAlign w:val="center"/>
          </w:tcPr>
          <w:p w14:paraId="239D30AC"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367" w:type="dxa"/>
            <w:tcMar>
              <w:top w:w="0" w:type="dxa"/>
              <w:left w:w="75" w:type="dxa"/>
              <w:bottom w:w="0" w:type="dxa"/>
              <w:right w:w="75" w:type="dxa"/>
            </w:tcMar>
            <w:vAlign w:val="center"/>
          </w:tcPr>
          <w:p w14:paraId="6060F1FA"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03" w:type="dxa"/>
            <w:tcMar>
              <w:top w:w="0" w:type="dxa"/>
              <w:left w:w="75" w:type="dxa"/>
              <w:bottom w:w="0" w:type="dxa"/>
              <w:right w:w="75" w:type="dxa"/>
            </w:tcMar>
            <w:vAlign w:val="center"/>
          </w:tcPr>
          <w:p w14:paraId="022FE635"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25" w:type="dxa"/>
            <w:tcMar>
              <w:top w:w="0" w:type="dxa"/>
              <w:left w:w="75" w:type="dxa"/>
              <w:bottom w:w="0" w:type="dxa"/>
              <w:right w:w="75" w:type="dxa"/>
            </w:tcMar>
            <w:vAlign w:val="center"/>
          </w:tcPr>
          <w:p w14:paraId="029F1F54"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10" w:type="dxa"/>
            <w:tcMar>
              <w:top w:w="0" w:type="dxa"/>
              <w:left w:w="75" w:type="dxa"/>
              <w:bottom w:w="0" w:type="dxa"/>
              <w:right w:w="75" w:type="dxa"/>
            </w:tcMar>
            <w:vAlign w:val="center"/>
          </w:tcPr>
          <w:p w14:paraId="2D81831B"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39" w:type="dxa"/>
            <w:tcMar>
              <w:top w:w="0" w:type="dxa"/>
              <w:left w:w="75" w:type="dxa"/>
              <w:bottom w:w="0" w:type="dxa"/>
              <w:right w:w="75" w:type="dxa"/>
            </w:tcMar>
            <w:vAlign w:val="center"/>
          </w:tcPr>
          <w:p w14:paraId="5C8F6603"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25" w:type="dxa"/>
            <w:tcMar>
              <w:top w:w="0" w:type="dxa"/>
              <w:left w:w="75" w:type="dxa"/>
              <w:bottom w:w="0" w:type="dxa"/>
              <w:right w:w="75" w:type="dxa"/>
            </w:tcMar>
            <w:vAlign w:val="center"/>
          </w:tcPr>
          <w:p w14:paraId="04497708"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18" w:type="dxa"/>
            <w:tcMar>
              <w:top w:w="0" w:type="dxa"/>
              <w:left w:w="75" w:type="dxa"/>
              <w:bottom w:w="0" w:type="dxa"/>
              <w:right w:w="75" w:type="dxa"/>
            </w:tcMar>
            <w:vAlign w:val="center"/>
          </w:tcPr>
          <w:p w14:paraId="11681DA4"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03" w:type="dxa"/>
            <w:tcMar>
              <w:top w:w="0" w:type="dxa"/>
              <w:left w:w="75" w:type="dxa"/>
              <w:bottom w:w="0" w:type="dxa"/>
              <w:right w:w="75" w:type="dxa"/>
            </w:tcMar>
            <w:vAlign w:val="center"/>
          </w:tcPr>
          <w:p w14:paraId="6245C4BD"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47" w:type="dxa"/>
            <w:tcMar>
              <w:top w:w="0" w:type="dxa"/>
              <w:left w:w="75" w:type="dxa"/>
              <w:bottom w:w="0" w:type="dxa"/>
              <w:right w:w="75" w:type="dxa"/>
            </w:tcMar>
            <w:vAlign w:val="center"/>
          </w:tcPr>
          <w:p w14:paraId="29996E4A" w14:textId="77777777" w:rsidR="00B85ED1" w:rsidRDefault="00B85ED1" w:rsidP="00775F70">
            <w:pPr>
              <w:rPr>
                <w:sz w:val="13"/>
                <w:szCs w:val="13"/>
              </w:rPr>
            </w:pPr>
            <w:r>
              <w:rPr>
                <w:rFonts w:ascii="Helvetica Neue" w:eastAsia="Helvetica Neue" w:hAnsi="Helvetica Neue" w:cs="Helvetica Neue"/>
                <w:color w:val="000000"/>
                <w:sz w:val="13"/>
                <w:szCs w:val="13"/>
              </w:rPr>
              <w:t>1</w:t>
            </w:r>
          </w:p>
        </w:tc>
        <w:tc>
          <w:tcPr>
            <w:tcW w:w="446" w:type="dxa"/>
            <w:tcMar>
              <w:top w:w="0" w:type="dxa"/>
              <w:left w:w="75" w:type="dxa"/>
              <w:bottom w:w="0" w:type="dxa"/>
              <w:right w:w="75" w:type="dxa"/>
            </w:tcMar>
            <w:vAlign w:val="center"/>
          </w:tcPr>
          <w:p w14:paraId="7E28C85F"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396" w:type="dxa"/>
            <w:tcMar>
              <w:top w:w="0" w:type="dxa"/>
              <w:left w:w="75" w:type="dxa"/>
              <w:bottom w:w="0" w:type="dxa"/>
              <w:right w:w="75" w:type="dxa"/>
            </w:tcMar>
            <w:vAlign w:val="center"/>
          </w:tcPr>
          <w:p w14:paraId="7D9BED41"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18" w:type="dxa"/>
            <w:tcMar>
              <w:top w:w="0" w:type="dxa"/>
              <w:left w:w="75" w:type="dxa"/>
              <w:bottom w:w="0" w:type="dxa"/>
              <w:right w:w="75" w:type="dxa"/>
            </w:tcMar>
            <w:vAlign w:val="center"/>
          </w:tcPr>
          <w:p w14:paraId="61E9C37B"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32" w:type="dxa"/>
            <w:tcMar>
              <w:top w:w="0" w:type="dxa"/>
              <w:left w:w="75" w:type="dxa"/>
              <w:bottom w:w="0" w:type="dxa"/>
              <w:right w:w="75" w:type="dxa"/>
            </w:tcMar>
            <w:vAlign w:val="center"/>
          </w:tcPr>
          <w:p w14:paraId="5FFD4309"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32" w:type="dxa"/>
            <w:tcMar>
              <w:top w:w="0" w:type="dxa"/>
              <w:left w:w="75" w:type="dxa"/>
              <w:bottom w:w="0" w:type="dxa"/>
              <w:right w:w="75" w:type="dxa"/>
            </w:tcMar>
            <w:vAlign w:val="center"/>
          </w:tcPr>
          <w:p w14:paraId="1201AC0E"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338" w:type="dxa"/>
            <w:tcMar>
              <w:top w:w="0" w:type="dxa"/>
              <w:left w:w="75" w:type="dxa"/>
              <w:bottom w:w="0" w:type="dxa"/>
              <w:right w:w="75" w:type="dxa"/>
            </w:tcMar>
            <w:vAlign w:val="center"/>
          </w:tcPr>
          <w:p w14:paraId="65324B42"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39" w:type="dxa"/>
            <w:tcMar>
              <w:top w:w="0" w:type="dxa"/>
              <w:left w:w="75" w:type="dxa"/>
              <w:bottom w:w="0" w:type="dxa"/>
              <w:right w:w="75" w:type="dxa"/>
            </w:tcMar>
            <w:vAlign w:val="center"/>
          </w:tcPr>
          <w:p w14:paraId="557E0954"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r>
      <w:tr w:rsidR="00B85ED1" w14:paraId="6D0EC623" w14:textId="77777777" w:rsidTr="00775F70">
        <w:trPr>
          <w:trHeight w:val="244"/>
          <w:jc w:val="center"/>
        </w:trPr>
        <w:tc>
          <w:tcPr>
            <w:tcW w:w="735" w:type="dxa"/>
            <w:tcBorders>
              <w:right w:val="single" w:sz="4" w:space="0" w:color="000000"/>
            </w:tcBorders>
            <w:tcMar>
              <w:top w:w="0" w:type="dxa"/>
              <w:left w:w="75" w:type="dxa"/>
              <w:bottom w:w="0" w:type="dxa"/>
              <w:right w:w="75" w:type="dxa"/>
            </w:tcMar>
            <w:vAlign w:val="center"/>
          </w:tcPr>
          <w:p w14:paraId="1E446DB7" w14:textId="77777777" w:rsidR="00B85ED1" w:rsidRDefault="00B85ED1" w:rsidP="00775F70">
            <w:pPr>
              <w:rPr>
                <w:sz w:val="13"/>
                <w:szCs w:val="13"/>
              </w:rPr>
            </w:pPr>
            <w:r>
              <w:rPr>
                <w:rFonts w:ascii="Helvetica Neue" w:eastAsia="Helvetica Neue" w:hAnsi="Helvetica Neue" w:cs="Helvetica Neue"/>
                <w:b/>
                <w:color w:val="000000"/>
                <w:sz w:val="13"/>
                <w:szCs w:val="13"/>
              </w:rPr>
              <w:t>4.6.2</w:t>
            </w:r>
          </w:p>
        </w:tc>
        <w:tc>
          <w:tcPr>
            <w:tcW w:w="418" w:type="dxa"/>
            <w:tcBorders>
              <w:left w:val="single" w:sz="4" w:space="0" w:color="000000"/>
            </w:tcBorders>
            <w:tcMar>
              <w:top w:w="0" w:type="dxa"/>
              <w:left w:w="75" w:type="dxa"/>
              <w:bottom w:w="0" w:type="dxa"/>
              <w:right w:w="75" w:type="dxa"/>
            </w:tcMar>
            <w:vAlign w:val="center"/>
          </w:tcPr>
          <w:p w14:paraId="4231C58B"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25" w:type="dxa"/>
            <w:tcMar>
              <w:top w:w="0" w:type="dxa"/>
              <w:left w:w="75" w:type="dxa"/>
              <w:bottom w:w="0" w:type="dxa"/>
              <w:right w:w="75" w:type="dxa"/>
            </w:tcMar>
            <w:vAlign w:val="center"/>
          </w:tcPr>
          <w:p w14:paraId="0A744AF4"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18" w:type="dxa"/>
            <w:tcMar>
              <w:top w:w="0" w:type="dxa"/>
              <w:left w:w="75" w:type="dxa"/>
              <w:bottom w:w="0" w:type="dxa"/>
              <w:right w:w="75" w:type="dxa"/>
            </w:tcMar>
            <w:vAlign w:val="center"/>
          </w:tcPr>
          <w:p w14:paraId="2A6C23DF"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18" w:type="dxa"/>
            <w:tcMar>
              <w:top w:w="0" w:type="dxa"/>
              <w:left w:w="75" w:type="dxa"/>
              <w:bottom w:w="0" w:type="dxa"/>
              <w:right w:w="75" w:type="dxa"/>
            </w:tcMar>
            <w:vAlign w:val="center"/>
          </w:tcPr>
          <w:p w14:paraId="11A8E274"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32" w:type="dxa"/>
            <w:tcMar>
              <w:top w:w="0" w:type="dxa"/>
              <w:left w:w="75" w:type="dxa"/>
              <w:bottom w:w="0" w:type="dxa"/>
              <w:right w:w="75" w:type="dxa"/>
            </w:tcMar>
            <w:vAlign w:val="center"/>
          </w:tcPr>
          <w:p w14:paraId="170437B6"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32" w:type="dxa"/>
            <w:tcMar>
              <w:top w:w="0" w:type="dxa"/>
              <w:left w:w="75" w:type="dxa"/>
              <w:bottom w:w="0" w:type="dxa"/>
              <w:right w:w="75" w:type="dxa"/>
            </w:tcMar>
            <w:vAlign w:val="center"/>
          </w:tcPr>
          <w:p w14:paraId="17DA041B" w14:textId="77777777" w:rsidR="00B85ED1" w:rsidRDefault="00B85ED1" w:rsidP="00775F70">
            <w:pPr>
              <w:rPr>
                <w:sz w:val="13"/>
                <w:szCs w:val="13"/>
              </w:rPr>
            </w:pPr>
            <w:r>
              <w:rPr>
                <w:rFonts w:ascii="Helvetica Neue" w:eastAsia="Helvetica Neue" w:hAnsi="Helvetica Neue" w:cs="Helvetica Neue"/>
                <w:color w:val="000000"/>
                <w:sz w:val="13"/>
                <w:szCs w:val="13"/>
              </w:rPr>
              <w:t>2</w:t>
            </w:r>
          </w:p>
        </w:tc>
        <w:tc>
          <w:tcPr>
            <w:tcW w:w="374" w:type="dxa"/>
            <w:tcMar>
              <w:top w:w="0" w:type="dxa"/>
              <w:left w:w="75" w:type="dxa"/>
              <w:bottom w:w="0" w:type="dxa"/>
              <w:right w:w="75" w:type="dxa"/>
            </w:tcMar>
            <w:vAlign w:val="center"/>
          </w:tcPr>
          <w:p w14:paraId="21DC421F" w14:textId="77777777" w:rsidR="00B85ED1" w:rsidRDefault="00B85ED1" w:rsidP="00775F70">
            <w:pPr>
              <w:rPr>
                <w:sz w:val="13"/>
                <w:szCs w:val="13"/>
              </w:rPr>
            </w:pPr>
            <w:r>
              <w:rPr>
                <w:rFonts w:ascii="Helvetica Neue" w:eastAsia="Helvetica Neue" w:hAnsi="Helvetica Neue" w:cs="Helvetica Neue"/>
                <w:color w:val="000000"/>
                <w:sz w:val="13"/>
                <w:szCs w:val="13"/>
              </w:rPr>
              <w:t>2</w:t>
            </w:r>
          </w:p>
        </w:tc>
        <w:tc>
          <w:tcPr>
            <w:tcW w:w="367" w:type="dxa"/>
            <w:tcMar>
              <w:top w:w="0" w:type="dxa"/>
              <w:left w:w="75" w:type="dxa"/>
              <w:bottom w:w="0" w:type="dxa"/>
              <w:right w:w="75" w:type="dxa"/>
            </w:tcMar>
            <w:vAlign w:val="center"/>
          </w:tcPr>
          <w:p w14:paraId="19E16F96" w14:textId="77777777" w:rsidR="00B85ED1" w:rsidRDefault="00B85ED1" w:rsidP="00775F70">
            <w:pPr>
              <w:rPr>
                <w:sz w:val="13"/>
                <w:szCs w:val="13"/>
              </w:rPr>
            </w:pPr>
            <w:r>
              <w:rPr>
                <w:rFonts w:ascii="Helvetica Neue" w:eastAsia="Helvetica Neue" w:hAnsi="Helvetica Neue" w:cs="Helvetica Neue"/>
                <w:color w:val="000000"/>
                <w:sz w:val="13"/>
                <w:szCs w:val="13"/>
              </w:rPr>
              <w:t>14</w:t>
            </w:r>
          </w:p>
        </w:tc>
        <w:tc>
          <w:tcPr>
            <w:tcW w:w="403" w:type="dxa"/>
            <w:tcMar>
              <w:top w:w="0" w:type="dxa"/>
              <w:left w:w="75" w:type="dxa"/>
              <w:bottom w:w="0" w:type="dxa"/>
              <w:right w:w="75" w:type="dxa"/>
            </w:tcMar>
            <w:vAlign w:val="center"/>
          </w:tcPr>
          <w:p w14:paraId="78829C8A"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25" w:type="dxa"/>
            <w:tcMar>
              <w:top w:w="0" w:type="dxa"/>
              <w:left w:w="75" w:type="dxa"/>
              <w:bottom w:w="0" w:type="dxa"/>
              <w:right w:w="75" w:type="dxa"/>
            </w:tcMar>
            <w:vAlign w:val="center"/>
          </w:tcPr>
          <w:p w14:paraId="45BC4C2C"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10" w:type="dxa"/>
            <w:tcMar>
              <w:top w:w="0" w:type="dxa"/>
              <w:left w:w="75" w:type="dxa"/>
              <w:bottom w:w="0" w:type="dxa"/>
              <w:right w:w="75" w:type="dxa"/>
            </w:tcMar>
            <w:vAlign w:val="center"/>
          </w:tcPr>
          <w:p w14:paraId="63C31F81"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39" w:type="dxa"/>
            <w:tcMar>
              <w:top w:w="0" w:type="dxa"/>
              <w:left w:w="75" w:type="dxa"/>
              <w:bottom w:w="0" w:type="dxa"/>
              <w:right w:w="75" w:type="dxa"/>
            </w:tcMar>
            <w:vAlign w:val="center"/>
          </w:tcPr>
          <w:p w14:paraId="4F9C8ACD"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25" w:type="dxa"/>
            <w:tcMar>
              <w:top w:w="0" w:type="dxa"/>
              <w:left w:w="75" w:type="dxa"/>
              <w:bottom w:w="0" w:type="dxa"/>
              <w:right w:w="75" w:type="dxa"/>
            </w:tcMar>
            <w:vAlign w:val="center"/>
          </w:tcPr>
          <w:p w14:paraId="4385CCBD" w14:textId="77777777" w:rsidR="00B85ED1" w:rsidRDefault="00B85ED1" w:rsidP="00775F70">
            <w:pPr>
              <w:rPr>
                <w:sz w:val="13"/>
                <w:szCs w:val="13"/>
              </w:rPr>
            </w:pPr>
            <w:r>
              <w:rPr>
                <w:rFonts w:ascii="Helvetica Neue" w:eastAsia="Helvetica Neue" w:hAnsi="Helvetica Neue" w:cs="Helvetica Neue"/>
                <w:color w:val="000000"/>
                <w:sz w:val="13"/>
                <w:szCs w:val="13"/>
              </w:rPr>
              <w:t>4</w:t>
            </w:r>
          </w:p>
        </w:tc>
        <w:tc>
          <w:tcPr>
            <w:tcW w:w="418" w:type="dxa"/>
            <w:tcMar>
              <w:top w:w="0" w:type="dxa"/>
              <w:left w:w="75" w:type="dxa"/>
              <w:bottom w:w="0" w:type="dxa"/>
              <w:right w:w="75" w:type="dxa"/>
            </w:tcMar>
            <w:vAlign w:val="center"/>
          </w:tcPr>
          <w:p w14:paraId="7F0C4892"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03" w:type="dxa"/>
            <w:tcMar>
              <w:top w:w="0" w:type="dxa"/>
              <w:left w:w="75" w:type="dxa"/>
              <w:bottom w:w="0" w:type="dxa"/>
              <w:right w:w="75" w:type="dxa"/>
            </w:tcMar>
            <w:vAlign w:val="center"/>
          </w:tcPr>
          <w:p w14:paraId="1549080C"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47" w:type="dxa"/>
            <w:tcMar>
              <w:top w:w="0" w:type="dxa"/>
              <w:left w:w="75" w:type="dxa"/>
              <w:bottom w:w="0" w:type="dxa"/>
              <w:right w:w="75" w:type="dxa"/>
            </w:tcMar>
            <w:vAlign w:val="center"/>
          </w:tcPr>
          <w:p w14:paraId="2DC66357"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46" w:type="dxa"/>
            <w:tcMar>
              <w:top w:w="0" w:type="dxa"/>
              <w:left w:w="75" w:type="dxa"/>
              <w:bottom w:w="0" w:type="dxa"/>
              <w:right w:w="75" w:type="dxa"/>
            </w:tcMar>
            <w:vAlign w:val="center"/>
          </w:tcPr>
          <w:p w14:paraId="2EDDD62D"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396" w:type="dxa"/>
            <w:tcMar>
              <w:top w:w="0" w:type="dxa"/>
              <w:left w:w="75" w:type="dxa"/>
              <w:bottom w:w="0" w:type="dxa"/>
              <w:right w:w="75" w:type="dxa"/>
            </w:tcMar>
            <w:vAlign w:val="center"/>
          </w:tcPr>
          <w:p w14:paraId="0F6E4076"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18" w:type="dxa"/>
            <w:tcMar>
              <w:top w:w="0" w:type="dxa"/>
              <w:left w:w="75" w:type="dxa"/>
              <w:bottom w:w="0" w:type="dxa"/>
              <w:right w:w="75" w:type="dxa"/>
            </w:tcMar>
            <w:vAlign w:val="center"/>
          </w:tcPr>
          <w:p w14:paraId="13ABA69E"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32" w:type="dxa"/>
            <w:tcMar>
              <w:top w:w="0" w:type="dxa"/>
              <w:left w:w="75" w:type="dxa"/>
              <w:bottom w:w="0" w:type="dxa"/>
              <w:right w:w="75" w:type="dxa"/>
            </w:tcMar>
            <w:vAlign w:val="center"/>
          </w:tcPr>
          <w:p w14:paraId="3B23B445"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32" w:type="dxa"/>
            <w:tcMar>
              <w:top w:w="0" w:type="dxa"/>
              <w:left w:w="75" w:type="dxa"/>
              <w:bottom w:w="0" w:type="dxa"/>
              <w:right w:w="75" w:type="dxa"/>
            </w:tcMar>
            <w:vAlign w:val="center"/>
          </w:tcPr>
          <w:p w14:paraId="63C78FBC"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338" w:type="dxa"/>
            <w:tcMar>
              <w:top w:w="0" w:type="dxa"/>
              <w:left w:w="75" w:type="dxa"/>
              <w:bottom w:w="0" w:type="dxa"/>
              <w:right w:w="75" w:type="dxa"/>
            </w:tcMar>
            <w:vAlign w:val="center"/>
          </w:tcPr>
          <w:p w14:paraId="79E202E0"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39" w:type="dxa"/>
            <w:tcMar>
              <w:top w:w="0" w:type="dxa"/>
              <w:left w:w="75" w:type="dxa"/>
              <w:bottom w:w="0" w:type="dxa"/>
              <w:right w:w="75" w:type="dxa"/>
            </w:tcMar>
            <w:vAlign w:val="center"/>
          </w:tcPr>
          <w:p w14:paraId="6E953492"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r>
      <w:tr w:rsidR="00B85ED1" w14:paraId="3CDF7A40" w14:textId="77777777" w:rsidTr="00775F70">
        <w:trPr>
          <w:trHeight w:val="224"/>
          <w:jc w:val="center"/>
        </w:trPr>
        <w:tc>
          <w:tcPr>
            <w:tcW w:w="735" w:type="dxa"/>
            <w:tcBorders>
              <w:right w:val="single" w:sz="4" w:space="0" w:color="000000"/>
            </w:tcBorders>
            <w:tcMar>
              <w:top w:w="0" w:type="dxa"/>
              <w:left w:w="75" w:type="dxa"/>
              <w:bottom w:w="0" w:type="dxa"/>
              <w:right w:w="75" w:type="dxa"/>
            </w:tcMar>
            <w:vAlign w:val="center"/>
          </w:tcPr>
          <w:p w14:paraId="6AD42BB7" w14:textId="77777777" w:rsidR="00B85ED1" w:rsidRDefault="00B85ED1" w:rsidP="00775F70">
            <w:pPr>
              <w:rPr>
                <w:sz w:val="13"/>
                <w:szCs w:val="13"/>
              </w:rPr>
            </w:pPr>
            <w:r>
              <w:rPr>
                <w:rFonts w:ascii="Helvetica Neue" w:eastAsia="Helvetica Neue" w:hAnsi="Helvetica Neue" w:cs="Helvetica Neue"/>
                <w:b/>
                <w:color w:val="000000"/>
                <w:sz w:val="13"/>
                <w:szCs w:val="13"/>
              </w:rPr>
              <w:t>4.6.2.1</w:t>
            </w:r>
          </w:p>
        </w:tc>
        <w:tc>
          <w:tcPr>
            <w:tcW w:w="418" w:type="dxa"/>
            <w:tcBorders>
              <w:left w:val="single" w:sz="4" w:space="0" w:color="000000"/>
            </w:tcBorders>
            <w:tcMar>
              <w:top w:w="0" w:type="dxa"/>
              <w:left w:w="75" w:type="dxa"/>
              <w:bottom w:w="0" w:type="dxa"/>
              <w:right w:w="75" w:type="dxa"/>
            </w:tcMar>
            <w:vAlign w:val="center"/>
          </w:tcPr>
          <w:p w14:paraId="689E072F"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25" w:type="dxa"/>
            <w:tcMar>
              <w:top w:w="0" w:type="dxa"/>
              <w:left w:w="75" w:type="dxa"/>
              <w:bottom w:w="0" w:type="dxa"/>
              <w:right w:w="75" w:type="dxa"/>
            </w:tcMar>
            <w:vAlign w:val="center"/>
          </w:tcPr>
          <w:p w14:paraId="11869215"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18" w:type="dxa"/>
            <w:tcMar>
              <w:top w:w="0" w:type="dxa"/>
              <w:left w:w="75" w:type="dxa"/>
              <w:bottom w:w="0" w:type="dxa"/>
              <w:right w:w="75" w:type="dxa"/>
            </w:tcMar>
            <w:vAlign w:val="center"/>
          </w:tcPr>
          <w:p w14:paraId="729EFAB4"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18" w:type="dxa"/>
            <w:tcMar>
              <w:top w:w="0" w:type="dxa"/>
              <w:left w:w="75" w:type="dxa"/>
              <w:bottom w:w="0" w:type="dxa"/>
              <w:right w:w="75" w:type="dxa"/>
            </w:tcMar>
            <w:vAlign w:val="center"/>
          </w:tcPr>
          <w:p w14:paraId="5804CBBE"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32" w:type="dxa"/>
            <w:tcMar>
              <w:top w:w="0" w:type="dxa"/>
              <w:left w:w="75" w:type="dxa"/>
              <w:bottom w:w="0" w:type="dxa"/>
              <w:right w:w="75" w:type="dxa"/>
            </w:tcMar>
            <w:vAlign w:val="center"/>
          </w:tcPr>
          <w:p w14:paraId="4B0917B5"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32" w:type="dxa"/>
            <w:tcMar>
              <w:top w:w="0" w:type="dxa"/>
              <w:left w:w="75" w:type="dxa"/>
              <w:bottom w:w="0" w:type="dxa"/>
              <w:right w:w="75" w:type="dxa"/>
            </w:tcMar>
            <w:vAlign w:val="center"/>
          </w:tcPr>
          <w:p w14:paraId="36DF52DF"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374" w:type="dxa"/>
            <w:tcMar>
              <w:top w:w="0" w:type="dxa"/>
              <w:left w:w="75" w:type="dxa"/>
              <w:bottom w:w="0" w:type="dxa"/>
              <w:right w:w="75" w:type="dxa"/>
            </w:tcMar>
            <w:vAlign w:val="center"/>
          </w:tcPr>
          <w:p w14:paraId="307AFFDE" w14:textId="77777777" w:rsidR="00B85ED1" w:rsidRDefault="00B85ED1" w:rsidP="00775F70">
            <w:pPr>
              <w:rPr>
                <w:sz w:val="13"/>
                <w:szCs w:val="13"/>
              </w:rPr>
            </w:pPr>
            <w:r>
              <w:rPr>
                <w:rFonts w:ascii="Helvetica Neue" w:eastAsia="Helvetica Neue" w:hAnsi="Helvetica Neue" w:cs="Helvetica Neue"/>
                <w:color w:val="000000"/>
                <w:sz w:val="13"/>
                <w:szCs w:val="13"/>
              </w:rPr>
              <w:t>1</w:t>
            </w:r>
          </w:p>
        </w:tc>
        <w:tc>
          <w:tcPr>
            <w:tcW w:w="367" w:type="dxa"/>
            <w:tcMar>
              <w:top w:w="0" w:type="dxa"/>
              <w:left w:w="75" w:type="dxa"/>
              <w:bottom w:w="0" w:type="dxa"/>
              <w:right w:w="75" w:type="dxa"/>
            </w:tcMar>
            <w:vAlign w:val="center"/>
          </w:tcPr>
          <w:p w14:paraId="79B6ACBB"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03" w:type="dxa"/>
            <w:tcMar>
              <w:top w:w="0" w:type="dxa"/>
              <w:left w:w="75" w:type="dxa"/>
              <w:bottom w:w="0" w:type="dxa"/>
              <w:right w:w="75" w:type="dxa"/>
            </w:tcMar>
            <w:vAlign w:val="center"/>
          </w:tcPr>
          <w:p w14:paraId="700D6DE7"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25" w:type="dxa"/>
            <w:tcMar>
              <w:top w:w="0" w:type="dxa"/>
              <w:left w:w="75" w:type="dxa"/>
              <w:bottom w:w="0" w:type="dxa"/>
              <w:right w:w="75" w:type="dxa"/>
            </w:tcMar>
            <w:vAlign w:val="center"/>
          </w:tcPr>
          <w:p w14:paraId="4E3E2D61"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10" w:type="dxa"/>
            <w:tcMar>
              <w:top w:w="0" w:type="dxa"/>
              <w:left w:w="75" w:type="dxa"/>
              <w:bottom w:w="0" w:type="dxa"/>
              <w:right w:w="75" w:type="dxa"/>
            </w:tcMar>
            <w:vAlign w:val="center"/>
          </w:tcPr>
          <w:p w14:paraId="425FC2D2" w14:textId="77777777" w:rsidR="00B85ED1" w:rsidRDefault="00B85ED1" w:rsidP="00775F70">
            <w:pPr>
              <w:rPr>
                <w:sz w:val="13"/>
                <w:szCs w:val="13"/>
              </w:rPr>
            </w:pPr>
            <w:r>
              <w:rPr>
                <w:rFonts w:ascii="Helvetica Neue" w:eastAsia="Helvetica Neue" w:hAnsi="Helvetica Neue" w:cs="Helvetica Neue"/>
                <w:color w:val="000000"/>
                <w:sz w:val="13"/>
                <w:szCs w:val="13"/>
              </w:rPr>
              <w:t>1</w:t>
            </w:r>
          </w:p>
        </w:tc>
        <w:tc>
          <w:tcPr>
            <w:tcW w:w="439" w:type="dxa"/>
            <w:tcMar>
              <w:top w:w="0" w:type="dxa"/>
              <w:left w:w="75" w:type="dxa"/>
              <w:bottom w:w="0" w:type="dxa"/>
              <w:right w:w="75" w:type="dxa"/>
            </w:tcMar>
            <w:vAlign w:val="center"/>
          </w:tcPr>
          <w:p w14:paraId="6EC1D14C"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25" w:type="dxa"/>
            <w:tcMar>
              <w:top w:w="0" w:type="dxa"/>
              <w:left w:w="75" w:type="dxa"/>
              <w:bottom w:w="0" w:type="dxa"/>
              <w:right w:w="75" w:type="dxa"/>
            </w:tcMar>
            <w:vAlign w:val="center"/>
          </w:tcPr>
          <w:p w14:paraId="1C8736BD" w14:textId="77777777" w:rsidR="00B85ED1" w:rsidRDefault="00B85ED1" w:rsidP="00775F70">
            <w:pPr>
              <w:rPr>
                <w:sz w:val="13"/>
                <w:szCs w:val="13"/>
              </w:rPr>
            </w:pPr>
            <w:r>
              <w:rPr>
                <w:rFonts w:ascii="Helvetica Neue" w:eastAsia="Helvetica Neue" w:hAnsi="Helvetica Neue" w:cs="Helvetica Neue"/>
                <w:color w:val="000000"/>
                <w:sz w:val="13"/>
                <w:szCs w:val="13"/>
              </w:rPr>
              <w:t>1</w:t>
            </w:r>
          </w:p>
        </w:tc>
        <w:tc>
          <w:tcPr>
            <w:tcW w:w="418" w:type="dxa"/>
            <w:tcMar>
              <w:top w:w="0" w:type="dxa"/>
              <w:left w:w="75" w:type="dxa"/>
              <w:bottom w:w="0" w:type="dxa"/>
              <w:right w:w="75" w:type="dxa"/>
            </w:tcMar>
            <w:vAlign w:val="center"/>
          </w:tcPr>
          <w:p w14:paraId="0A4BBA51"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03" w:type="dxa"/>
            <w:tcMar>
              <w:top w:w="0" w:type="dxa"/>
              <w:left w:w="75" w:type="dxa"/>
              <w:bottom w:w="0" w:type="dxa"/>
              <w:right w:w="75" w:type="dxa"/>
            </w:tcMar>
            <w:vAlign w:val="center"/>
          </w:tcPr>
          <w:p w14:paraId="16377E1C"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47" w:type="dxa"/>
            <w:tcMar>
              <w:top w:w="0" w:type="dxa"/>
              <w:left w:w="75" w:type="dxa"/>
              <w:bottom w:w="0" w:type="dxa"/>
              <w:right w:w="75" w:type="dxa"/>
            </w:tcMar>
            <w:vAlign w:val="center"/>
          </w:tcPr>
          <w:p w14:paraId="69EDB2FD"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46" w:type="dxa"/>
            <w:tcMar>
              <w:top w:w="0" w:type="dxa"/>
              <w:left w:w="75" w:type="dxa"/>
              <w:bottom w:w="0" w:type="dxa"/>
              <w:right w:w="75" w:type="dxa"/>
            </w:tcMar>
            <w:vAlign w:val="center"/>
          </w:tcPr>
          <w:p w14:paraId="5EF8844D"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396" w:type="dxa"/>
            <w:tcMar>
              <w:top w:w="0" w:type="dxa"/>
              <w:left w:w="75" w:type="dxa"/>
              <w:bottom w:w="0" w:type="dxa"/>
              <w:right w:w="75" w:type="dxa"/>
            </w:tcMar>
            <w:vAlign w:val="center"/>
          </w:tcPr>
          <w:p w14:paraId="7EF8697E"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18" w:type="dxa"/>
            <w:tcMar>
              <w:top w:w="0" w:type="dxa"/>
              <w:left w:w="75" w:type="dxa"/>
              <w:bottom w:w="0" w:type="dxa"/>
              <w:right w:w="75" w:type="dxa"/>
            </w:tcMar>
            <w:vAlign w:val="center"/>
          </w:tcPr>
          <w:p w14:paraId="1AF3F9B7"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32" w:type="dxa"/>
            <w:tcMar>
              <w:top w:w="0" w:type="dxa"/>
              <w:left w:w="75" w:type="dxa"/>
              <w:bottom w:w="0" w:type="dxa"/>
              <w:right w:w="75" w:type="dxa"/>
            </w:tcMar>
            <w:vAlign w:val="center"/>
          </w:tcPr>
          <w:p w14:paraId="1CBFAD89"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32" w:type="dxa"/>
            <w:tcMar>
              <w:top w:w="0" w:type="dxa"/>
              <w:left w:w="75" w:type="dxa"/>
              <w:bottom w:w="0" w:type="dxa"/>
              <w:right w:w="75" w:type="dxa"/>
            </w:tcMar>
            <w:vAlign w:val="center"/>
          </w:tcPr>
          <w:p w14:paraId="00712243"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338" w:type="dxa"/>
            <w:tcMar>
              <w:top w:w="0" w:type="dxa"/>
              <w:left w:w="75" w:type="dxa"/>
              <w:bottom w:w="0" w:type="dxa"/>
              <w:right w:w="75" w:type="dxa"/>
            </w:tcMar>
            <w:vAlign w:val="center"/>
          </w:tcPr>
          <w:p w14:paraId="0F3C0E61"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39" w:type="dxa"/>
            <w:tcMar>
              <w:top w:w="0" w:type="dxa"/>
              <w:left w:w="75" w:type="dxa"/>
              <w:bottom w:w="0" w:type="dxa"/>
              <w:right w:w="75" w:type="dxa"/>
            </w:tcMar>
            <w:vAlign w:val="center"/>
          </w:tcPr>
          <w:p w14:paraId="0E004EE6"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r>
      <w:tr w:rsidR="00B85ED1" w14:paraId="167F40DA" w14:textId="77777777" w:rsidTr="00775F70">
        <w:trPr>
          <w:trHeight w:val="224"/>
          <w:jc w:val="center"/>
        </w:trPr>
        <w:tc>
          <w:tcPr>
            <w:tcW w:w="735" w:type="dxa"/>
            <w:tcBorders>
              <w:right w:val="single" w:sz="4" w:space="0" w:color="000000"/>
            </w:tcBorders>
            <w:tcMar>
              <w:top w:w="0" w:type="dxa"/>
              <w:left w:w="75" w:type="dxa"/>
              <w:bottom w:w="0" w:type="dxa"/>
              <w:right w:w="75" w:type="dxa"/>
            </w:tcMar>
            <w:vAlign w:val="center"/>
          </w:tcPr>
          <w:p w14:paraId="6461BD48" w14:textId="77777777" w:rsidR="00B85ED1" w:rsidRDefault="00B85ED1" w:rsidP="00775F70">
            <w:pPr>
              <w:rPr>
                <w:sz w:val="13"/>
                <w:szCs w:val="13"/>
              </w:rPr>
            </w:pPr>
            <w:r>
              <w:rPr>
                <w:rFonts w:ascii="Helvetica Neue" w:eastAsia="Helvetica Neue" w:hAnsi="Helvetica Neue" w:cs="Helvetica Neue"/>
                <w:b/>
                <w:color w:val="000000"/>
                <w:sz w:val="13"/>
                <w:szCs w:val="13"/>
              </w:rPr>
              <w:t>4.6.2.2</w:t>
            </w:r>
          </w:p>
        </w:tc>
        <w:tc>
          <w:tcPr>
            <w:tcW w:w="418" w:type="dxa"/>
            <w:tcBorders>
              <w:left w:val="single" w:sz="4" w:space="0" w:color="000000"/>
            </w:tcBorders>
            <w:tcMar>
              <w:top w:w="0" w:type="dxa"/>
              <w:left w:w="75" w:type="dxa"/>
              <w:bottom w:w="0" w:type="dxa"/>
              <w:right w:w="75" w:type="dxa"/>
            </w:tcMar>
            <w:vAlign w:val="center"/>
          </w:tcPr>
          <w:p w14:paraId="14A75504" w14:textId="77777777" w:rsidR="00B85ED1" w:rsidRDefault="00B85ED1" w:rsidP="00775F70">
            <w:pPr>
              <w:rPr>
                <w:sz w:val="13"/>
                <w:szCs w:val="13"/>
              </w:rPr>
            </w:pPr>
            <w:r>
              <w:rPr>
                <w:rFonts w:ascii="Helvetica Neue" w:eastAsia="Helvetica Neue" w:hAnsi="Helvetica Neue" w:cs="Helvetica Neue"/>
                <w:color w:val="000000"/>
                <w:sz w:val="13"/>
                <w:szCs w:val="13"/>
              </w:rPr>
              <w:t>1</w:t>
            </w:r>
          </w:p>
        </w:tc>
        <w:tc>
          <w:tcPr>
            <w:tcW w:w="425" w:type="dxa"/>
            <w:tcMar>
              <w:top w:w="0" w:type="dxa"/>
              <w:left w:w="75" w:type="dxa"/>
              <w:bottom w:w="0" w:type="dxa"/>
              <w:right w:w="75" w:type="dxa"/>
            </w:tcMar>
            <w:vAlign w:val="center"/>
          </w:tcPr>
          <w:p w14:paraId="72753678"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18" w:type="dxa"/>
            <w:tcMar>
              <w:top w:w="0" w:type="dxa"/>
              <w:left w:w="75" w:type="dxa"/>
              <w:bottom w:w="0" w:type="dxa"/>
              <w:right w:w="75" w:type="dxa"/>
            </w:tcMar>
            <w:vAlign w:val="center"/>
          </w:tcPr>
          <w:p w14:paraId="15B78664"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18" w:type="dxa"/>
            <w:tcMar>
              <w:top w:w="0" w:type="dxa"/>
              <w:left w:w="75" w:type="dxa"/>
              <w:bottom w:w="0" w:type="dxa"/>
              <w:right w:w="75" w:type="dxa"/>
            </w:tcMar>
            <w:vAlign w:val="center"/>
          </w:tcPr>
          <w:p w14:paraId="3CAB7A47" w14:textId="77777777" w:rsidR="00B85ED1" w:rsidRDefault="00B85ED1" w:rsidP="00775F70">
            <w:pPr>
              <w:rPr>
                <w:sz w:val="13"/>
                <w:szCs w:val="13"/>
              </w:rPr>
            </w:pPr>
            <w:r>
              <w:rPr>
                <w:rFonts w:ascii="Helvetica Neue" w:eastAsia="Helvetica Neue" w:hAnsi="Helvetica Neue" w:cs="Helvetica Neue"/>
                <w:color w:val="000000"/>
                <w:sz w:val="13"/>
                <w:szCs w:val="13"/>
              </w:rPr>
              <w:t>34</w:t>
            </w:r>
          </w:p>
        </w:tc>
        <w:tc>
          <w:tcPr>
            <w:tcW w:w="432" w:type="dxa"/>
            <w:tcMar>
              <w:top w:w="0" w:type="dxa"/>
              <w:left w:w="75" w:type="dxa"/>
              <w:bottom w:w="0" w:type="dxa"/>
              <w:right w:w="75" w:type="dxa"/>
            </w:tcMar>
            <w:vAlign w:val="center"/>
          </w:tcPr>
          <w:p w14:paraId="197EC85E"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32" w:type="dxa"/>
            <w:tcMar>
              <w:top w:w="0" w:type="dxa"/>
              <w:left w:w="75" w:type="dxa"/>
              <w:bottom w:w="0" w:type="dxa"/>
              <w:right w:w="75" w:type="dxa"/>
            </w:tcMar>
            <w:vAlign w:val="center"/>
          </w:tcPr>
          <w:p w14:paraId="2FD97812" w14:textId="77777777" w:rsidR="00B85ED1" w:rsidRDefault="00B85ED1" w:rsidP="00775F70">
            <w:pPr>
              <w:rPr>
                <w:sz w:val="13"/>
                <w:szCs w:val="13"/>
              </w:rPr>
            </w:pPr>
            <w:r>
              <w:rPr>
                <w:rFonts w:ascii="Helvetica Neue" w:eastAsia="Helvetica Neue" w:hAnsi="Helvetica Neue" w:cs="Helvetica Neue"/>
                <w:color w:val="000000"/>
                <w:sz w:val="13"/>
                <w:szCs w:val="13"/>
              </w:rPr>
              <w:t>8</w:t>
            </w:r>
          </w:p>
        </w:tc>
        <w:tc>
          <w:tcPr>
            <w:tcW w:w="374" w:type="dxa"/>
            <w:tcMar>
              <w:top w:w="0" w:type="dxa"/>
              <w:left w:w="75" w:type="dxa"/>
              <w:bottom w:w="0" w:type="dxa"/>
              <w:right w:w="75" w:type="dxa"/>
            </w:tcMar>
            <w:vAlign w:val="center"/>
          </w:tcPr>
          <w:p w14:paraId="44E00DAD" w14:textId="77777777" w:rsidR="00B85ED1" w:rsidRDefault="00B85ED1" w:rsidP="00775F70">
            <w:pPr>
              <w:rPr>
                <w:sz w:val="13"/>
                <w:szCs w:val="13"/>
              </w:rPr>
            </w:pPr>
            <w:r>
              <w:rPr>
                <w:rFonts w:ascii="Helvetica Neue" w:eastAsia="Helvetica Neue" w:hAnsi="Helvetica Neue" w:cs="Helvetica Neue"/>
                <w:color w:val="000000"/>
                <w:sz w:val="13"/>
                <w:szCs w:val="13"/>
              </w:rPr>
              <w:t>1</w:t>
            </w:r>
          </w:p>
        </w:tc>
        <w:tc>
          <w:tcPr>
            <w:tcW w:w="367" w:type="dxa"/>
            <w:tcMar>
              <w:top w:w="0" w:type="dxa"/>
              <w:left w:w="75" w:type="dxa"/>
              <w:bottom w:w="0" w:type="dxa"/>
              <w:right w:w="75" w:type="dxa"/>
            </w:tcMar>
            <w:vAlign w:val="center"/>
          </w:tcPr>
          <w:p w14:paraId="62797618" w14:textId="77777777" w:rsidR="00B85ED1" w:rsidRDefault="00B85ED1" w:rsidP="00775F70">
            <w:pPr>
              <w:rPr>
                <w:sz w:val="13"/>
                <w:szCs w:val="13"/>
              </w:rPr>
            </w:pPr>
            <w:r>
              <w:rPr>
                <w:rFonts w:ascii="Helvetica Neue" w:eastAsia="Helvetica Neue" w:hAnsi="Helvetica Neue" w:cs="Helvetica Neue"/>
                <w:color w:val="000000"/>
                <w:sz w:val="13"/>
                <w:szCs w:val="13"/>
              </w:rPr>
              <w:t>55</w:t>
            </w:r>
          </w:p>
        </w:tc>
        <w:tc>
          <w:tcPr>
            <w:tcW w:w="403" w:type="dxa"/>
            <w:tcMar>
              <w:top w:w="0" w:type="dxa"/>
              <w:left w:w="75" w:type="dxa"/>
              <w:bottom w:w="0" w:type="dxa"/>
              <w:right w:w="75" w:type="dxa"/>
            </w:tcMar>
            <w:vAlign w:val="center"/>
          </w:tcPr>
          <w:p w14:paraId="68B46529"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25" w:type="dxa"/>
            <w:tcMar>
              <w:top w:w="0" w:type="dxa"/>
              <w:left w:w="75" w:type="dxa"/>
              <w:bottom w:w="0" w:type="dxa"/>
              <w:right w:w="75" w:type="dxa"/>
            </w:tcMar>
            <w:vAlign w:val="center"/>
          </w:tcPr>
          <w:p w14:paraId="6B99CC0E"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10" w:type="dxa"/>
            <w:tcMar>
              <w:top w:w="0" w:type="dxa"/>
              <w:left w:w="75" w:type="dxa"/>
              <w:bottom w:w="0" w:type="dxa"/>
              <w:right w:w="75" w:type="dxa"/>
            </w:tcMar>
            <w:vAlign w:val="center"/>
          </w:tcPr>
          <w:p w14:paraId="06362016"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39" w:type="dxa"/>
            <w:tcMar>
              <w:top w:w="0" w:type="dxa"/>
              <w:left w:w="75" w:type="dxa"/>
              <w:bottom w:w="0" w:type="dxa"/>
              <w:right w:w="75" w:type="dxa"/>
            </w:tcMar>
            <w:vAlign w:val="center"/>
          </w:tcPr>
          <w:p w14:paraId="6579AE27" w14:textId="77777777" w:rsidR="00B85ED1" w:rsidRDefault="00B85ED1" w:rsidP="00775F70">
            <w:pPr>
              <w:rPr>
                <w:sz w:val="13"/>
                <w:szCs w:val="13"/>
              </w:rPr>
            </w:pPr>
            <w:r>
              <w:rPr>
                <w:rFonts w:ascii="Helvetica Neue" w:eastAsia="Helvetica Neue" w:hAnsi="Helvetica Neue" w:cs="Helvetica Neue"/>
                <w:color w:val="000000"/>
                <w:sz w:val="13"/>
                <w:szCs w:val="13"/>
              </w:rPr>
              <w:t>10</w:t>
            </w:r>
          </w:p>
        </w:tc>
        <w:tc>
          <w:tcPr>
            <w:tcW w:w="425" w:type="dxa"/>
            <w:tcMar>
              <w:top w:w="0" w:type="dxa"/>
              <w:left w:w="75" w:type="dxa"/>
              <w:bottom w:w="0" w:type="dxa"/>
              <w:right w:w="75" w:type="dxa"/>
            </w:tcMar>
            <w:vAlign w:val="center"/>
          </w:tcPr>
          <w:p w14:paraId="081AF6EC" w14:textId="77777777" w:rsidR="00B85ED1" w:rsidRDefault="00B85ED1" w:rsidP="00775F70">
            <w:pPr>
              <w:rPr>
                <w:sz w:val="13"/>
                <w:szCs w:val="13"/>
              </w:rPr>
            </w:pPr>
            <w:r>
              <w:rPr>
                <w:rFonts w:ascii="Helvetica Neue" w:eastAsia="Helvetica Neue" w:hAnsi="Helvetica Neue" w:cs="Helvetica Neue"/>
                <w:color w:val="000000"/>
                <w:sz w:val="13"/>
                <w:szCs w:val="13"/>
              </w:rPr>
              <w:t>1</w:t>
            </w:r>
          </w:p>
        </w:tc>
        <w:tc>
          <w:tcPr>
            <w:tcW w:w="418" w:type="dxa"/>
            <w:tcMar>
              <w:top w:w="0" w:type="dxa"/>
              <w:left w:w="75" w:type="dxa"/>
              <w:bottom w:w="0" w:type="dxa"/>
              <w:right w:w="75" w:type="dxa"/>
            </w:tcMar>
            <w:vAlign w:val="center"/>
          </w:tcPr>
          <w:p w14:paraId="0D7F6CAA"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03" w:type="dxa"/>
            <w:tcMar>
              <w:top w:w="0" w:type="dxa"/>
              <w:left w:w="75" w:type="dxa"/>
              <w:bottom w:w="0" w:type="dxa"/>
              <w:right w:w="75" w:type="dxa"/>
            </w:tcMar>
            <w:vAlign w:val="center"/>
          </w:tcPr>
          <w:p w14:paraId="6C7880AF" w14:textId="77777777" w:rsidR="00B85ED1" w:rsidRDefault="00B85ED1" w:rsidP="00775F70">
            <w:pPr>
              <w:rPr>
                <w:sz w:val="13"/>
                <w:szCs w:val="13"/>
              </w:rPr>
            </w:pPr>
            <w:r>
              <w:rPr>
                <w:rFonts w:ascii="Helvetica Neue" w:eastAsia="Helvetica Neue" w:hAnsi="Helvetica Neue" w:cs="Helvetica Neue"/>
                <w:color w:val="000000"/>
                <w:sz w:val="13"/>
                <w:szCs w:val="13"/>
              </w:rPr>
              <w:t>1</w:t>
            </w:r>
          </w:p>
        </w:tc>
        <w:tc>
          <w:tcPr>
            <w:tcW w:w="447" w:type="dxa"/>
            <w:tcMar>
              <w:top w:w="0" w:type="dxa"/>
              <w:left w:w="75" w:type="dxa"/>
              <w:bottom w:w="0" w:type="dxa"/>
              <w:right w:w="75" w:type="dxa"/>
            </w:tcMar>
            <w:vAlign w:val="center"/>
          </w:tcPr>
          <w:p w14:paraId="65EDABFD"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46" w:type="dxa"/>
            <w:tcMar>
              <w:top w:w="0" w:type="dxa"/>
              <w:left w:w="75" w:type="dxa"/>
              <w:bottom w:w="0" w:type="dxa"/>
              <w:right w:w="75" w:type="dxa"/>
            </w:tcMar>
            <w:vAlign w:val="center"/>
          </w:tcPr>
          <w:p w14:paraId="69EBF0D5"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396" w:type="dxa"/>
            <w:tcMar>
              <w:top w:w="0" w:type="dxa"/>
              <w:left w:w="75" w:type="dxa"/>
              <w:bottom w:w="0" w:type="dxa"/>
              <w:right w:w="75" w:type="dxa"/>
            </w:tcMar>
            <w:vAlign w:val="center"/>
          </w:tcPr>
          <w:p w14:paraId="1B83191C"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18" w:type="dxa"/>
            <w:tcMar>
              <w:top w:w="0" w:type="dxa"/>
              <w:left w:w="75" w:type="dxa"/>
              <w:bottom w:w="0" w:type="dxa"/>
              <w:right w:w="75" w:type="dxa"/>
            </w:tcMar>
            <w:vAlign w:val="center"/>
          </w:tcPr>
          <w:p w14:paraId="0F671912"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32" w:type="dxa"/>
            <w:tcMar>
              <w:top w:w="0" w:type="dxa"/>
              <w:left w:w="75" w:type="dxa"/>
              <w:bottom w:w="0" w:type="dxa"/>
              <w:right w:w="75" w:type="dxa"/>
            </w:tcMar>
            <w:vAlign w:val="center"/>
          </w:tcPr>
          <w:p w14:paraId="01398F79"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32" w:type="dxa"/>
            <w:tcMar>
              <w:top w:w="0" w:type="dxa"/>
              <w:left w:w="75" w:type="dxa"/>
              <w:bottom w:w="0" w:type="dxa"/>
              <w:right w:w="75" w:type="dxa"/>
            </w:tcMar>
            <w:vAlign w:val="center"/>
          </w:tcPr>
          <w:p w14:paraId="1841D6D2"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338" w:type="dxa"/>
            <w:tcMar>
              <w:top w:w="0" w:type="dxa"/>
              <w:left w:w="75" w:type="dxa"/>
              <w:bottom w:w="0" w:type="dxa"/>
              <w:right w:w="75" w:type="dxa"/>
            </w:tcMar>
            <w:vAlign w:val="center"/>
          </w:tcPr>
          <w:p w14:paraId="30DB032B"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39" w:type="dxa"/>
            <w:tcMar>
              <w:top w:w="0" w:type="dxa"/>
              <w:left w:w="75" w:type="dxa"/>
              <w:bottom w:w="0" w:type="dxa"/>
              <w:right w:w="75" w:type="dxa"/>
            </w:tcMar>
            <w:vAlign w:val="center"/>
          </w:tcPr>
          <w:p w14:paraId="5D155589" w14:textId="77777777" w:rsidR="00B85ED1" w:rsidRDefault="00B85ED1" w:rsidP="00775F70">
            <w:pPr>
              <w:rPr>
                <w:sz w:val="13"/>
                <w:szCs w:val="13"/>
              </w:rPr>
            </w:pPr>
            <w:r>
              <w:rPr>
                <w:rFonts w:ascii="Helvetica Neue" w:eastAsia="Helvetica Neue" w:hAnsi="Helvetica Neue" w:cs="Helvetica Neue"/>
                <w:color w:val="000000"/>
                <w:sz w:val="13"/>
                <w:szCs w:val="13"/>
              </w:rPr>
              <w:t>3</w:t>
            </w:r>
          </w:p>
        </w:tc>
      </w:tr>
      <w:tr w:rsidR="00B85ED1" w14:paraId="129B2756" w14:textId="77777777" w:rsidTr="00775F70">
        <w:trPr>
          <w:trHeight w:val="244"/>
          <w:jc w:val="center"/>
        </w:trPr>
        <w:tc>
          <w:tcPr>
            <w:tcW w:w="735" w:type="dxa"/>
            <w:tcBorders>
              <w:right w:val="single" w:sz="4" w:space="0" w:color="000000"/>
            </w:tcBorders>
            <w:tcMar>
              <w:top w:w="0" w:type="dxa"/>
              <w:left w:w="75" w:type="dxa"/>
              <w:bottom w:w="0" w:type="dxa"/>
              <w:right w:w="75" w:type="dxa"/>
            </w:tcMar>
            <w:vAlign w:val="center"/>
          </w:tcPr>
          <w:p w14:paraId="2AE79F59" w14:textId="77777777" w:rsidR="00B85ED1" w:rsidRDefault="00B85ED1" w:rsidP="00775F70">
            <w:pPr>
              <w:rPr>
                <w:sz w:val="13"/>
                <w:szCs w:val="13"/>
              </w:rPr>
            </w:pPr>
            <w:r>
              <w:rPr>
                <w:rFonts w:ascii="Helvetica Neue" w:eastAsia="Helvetica Neue" w:hAnsi="Helvetica Neue" w:cs="Helvetica Neue"/>
                <w:b/>
                <w:color w:val="000000"/>
                <w:sz w:val="13"/>
                <w:szCs w:val="13"/>
              </w:rPr>
              <w:t>6</w:t>
            </w:r>
          </w:p>
        </w:tc>
        <w:tc>
          <w:tcPr>
            <w:tcW w:w="418" w:type="dxa"/>
            <w:tcBorders>
              <w:left w:val="single" w:sz="4" w:space="0" w:color="000000"/>
            </w:tcBorders>
            <w:tcMar>
              <w:top w:w="0" w:type="dxa"/>
              <w:left w:w="75" w:type="dxa"/>
              <w:bottom w:w="0" w:type="dxa"/>
              <w:right w:w="75" w:type="dxa"/>
            </w:tcMar>
            <w:vAlign w:val="center"/>
          </w:tcPr>
          <w:p w14:paraId="12D8DCFF"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25" w:type="dxa"/>
            <w:tcMar>
              <w:top w:w="0" w:type="dxa"/>
              <w:left w:w="75" w:type="dxa"/>
              <w:bottom w:w="0" w:type="dxa"/>
              <w:right w:w="75" w:type="dxa"/>
            </w:tcMar>
            <w:vAlign w:val="center"/>
          </w:tcPr>
          <w:p w14:paraId="24A2D6F0"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18" w:type="dxa"/>
            <w:tcMar>
              <w:top w:w="0" w:type="dxa"/>
              <w:left w:w="75" w:type="dxa"/>
              <w:bottom w:w="0" w:type="dxa"/>
              <w:right w:w="75" w:type="dxa"/>
            </w:tcMar>
            <w:vAlign w:val="center"/>
          </w:tcPr>
          <w:p w14:paraId="161C86CA"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18" w:type="dxa"/>
            <w:tcMar>
              <w:top w:w="0" w:type="dxa"/>
              <w:left w:w="75" w:type="dxa"/>
              <w:bottom w:w="0" w:type="dxa"/>
              <w:right w:w="75" w:type="dxa"/>
            </w:tcMar>
            <w:vAlign w:val="center"/>
          </w:tcPr>
          <w:p w14:paraId="5F6B9F70" w14:textId="77777777" w:rsidR="00B85ED1" w:rsidRDefault="00B85ED1" w:rsidP="00775F70">
            <w:pPr>
              <w:rPr>
                <w:sz w:val="13"/>
                <w:szCs w:val="13"/>
              </w:rPr>
            </w:pPr>
            <w:r>
              <w:rPr>
                <w:rFonts w:ascii="Helvetica Neue" w:eastAsia="Helvetica Neue" w:hAnsi="Helvetica Neue" w:cs="Helvetica Neue"/>
                <w:color w:val="000000"/>
                <w:sz w:val="13"/>
                <w:szCs w:val="13"/>
              </w:rPr>
              <w:t>1</w:t>
            </w:r>
          </w:p>
        </w:tc>
        <w:tc>
          <w:tcPr>
            <w:tcW w:w="432" w:type="dxa"/>
            <w:tcMar>
              <w:top w:w="0" w:type="dxa"/>
              <w:left w:w="75" w:type="dxa"/>
              <w:bottom w:w="0" w:type="dxa"/>
              <w:right w:w="75" w:type="dxa"/>
            </w:tcMar>
            <w:vAlign w:val="center"/>
          </w:tcPr>
          <w:p w14:paraId="3ED08466"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32" w:type="dxa"/>
            <w:tcMar>
              <w:top w:w="0" w:type="dxa"/>
              <w:left w:w="75" w:type="dxa"/>
              <w:bottom w:w="0" w:type="dxa"/>
              <w:right w:w="75" w:type="dxa"/>
            </w:tcMar>
            <w:vAlign w:val="center"/>
          </w:tcPr>
          <w:p w14:paraId="6074086E" w14:textId="77777777" w:rsidR="00B85ED1" w:rsidRDefault="00B85ED1" w:rsidP="00775F70">
            <w:pPr>
              <w:rPr>
                <w:sz w:val="13"/>
                <w:szCs w:val="13"/>
              </w:rPr>
            </w:pPr>
            <w:r>
              <w:rPr>
                <w:rFonts w:ascii="Helvetica Neue" w:eastAsia="Helvetica Neue" w:hAnsi="Helvetica Neue" w:cs="Helvetica Neue"/>
                <w:color w:val="000000"/>
                <w:sz w:val="13"/>
                <w:szCs w:val="13"/>
              </w:rPr>
              <w:t>1</w:t>
            </w:r>
          </w:p>
        </w:tc>
        <w:tc>
          <w:tcPr>
            <w:tcW w:w="374" w:type="dxa"/>
            <w:tcMar>
              <w:top w:w="0" w:type="dxa"/>
              <w:left w:w="75" w:type="dxa"/>
              <w:bottom w:w="0" w:type="dxa"/>
              <w:right w:w="75" w:type="dxa"/>
            </w:tcMar>
            <w:vAlign w:val="center"/>
          </w:tcPr>
          <w:p w14:paraId="5E7459D2"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367" w:type="dxa"/>
            <w:tcMar>
              <w:top w:w="0" w:type="dxa"/>
              <w:left w:w="75" w:type="dxa"/>
              <w:bottom w:w="0" w:type="dxa"/>
              <w:right w:w="75" w:type="dxa"/>
            </w:tcMar>
            <w:vAlign w:val="center"/>
          </w:tcPr>
          <w:p w14:paraId="30A6C2C7" w14:textId="77777777" w:rsidR="00B85ED1" w:rsidRDefault="00B85ED1" w:rsidP="00775F70">
            <w:pPr>
              <w:rPr>
                <w:sz w:val="13"/>
                <w:szCs w:val="13"/>
              </w:rPr>
            </w:pPr>
            <w:r>
              <w:rPr>
                <w:rFonts w:ascii="Helvetica Neue" w:eastAsia="Helvetica Neue" w:hAnsi="Helvetica Neue" w:cs="Helvetica Neue"/>
                <w:color w:val="000000"/>
                <w:sz w:val="13"/>
                <w:szCs w:val="13"/>
              </w:rPr>
              <w:t>4</w:t>
            </w:r>
          </w:p>
        </w:tc>
        <w:tc>
          <w:tcPr>
            <w:tcW w:w="403" w:type="dxa"/>
            <w:tcMar>
              <w:top w:w="0" w:type="dxa"/>
              <w:left w:w="75" w:type="dxa"/>
              <w:bottom w:w="0" w:type="dxa"/>
              <w:right w:w="75" w:type="dxa"/>
            </w:tcMar>
            <w:vAlign w:val="center"/>
          </w:tcPr>
          <w:p w14:paraId="088B1EF1"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25" w:type="dxa"/>
            <w:tcMar>
              <w:top w:w="0" w:type="dxa"/>
              <w:left w:w="75" w:type="dxa"/>
              <w:bottom w:w="0" w:type="dxa"/>
              <w:right w:w="75" w:type="dxa"/>
            </w:tcMar>
            <w:vAlign w:val="center"/>
          </w:tcPr>
          <w:p w14:paraId="5C2EC470"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10" w:type="dxa"/>
            <w:tcMar>
              <w:top w:w="0" w:type="dxa"/>
              <w:left w:w="75" w:type="dxa"/>
              <w:bottom w:w="0" w:type="dxa"/>
              <w:right w:w="75" w:type="dxa"/>
            </w:tcMar>
            <w:vAlign w:val="center"/>
          </w:tcPr>
          <w:p w14:paraId="0932E212"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39" w:type="dxa"/>
            <w:tcMar>
              <w:top w:w="0" w:type="dxa"/>
              <w:left w:w="75" w:type="dxa"/>
              <w:bottom w:w="0" w:type="dxa"/>
              <w:right w:w="75" w:type="dxa"/>
            </w:tcMar>
            <w:vAlign w:val="center"/>
          </w:tcPr>
          <w:p w14:paraId="001776CE"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25" w:type="dxa"/>
            <w:tcMar>
              <w:top w:w="0" w:type="dxa"/>
              <w:left w:w="75" w:type="dxa"/>
              <w:bottom w:w="0" w:type="dxa"/>
              <w:right w:w="75" w:type="dxa"/>
            </w:tcMar>
            <w:vAlign w:val="center"/>
          </w:tcPr>
          <w:p w14:paraId="1F355B09"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18" w:type="dxa"/>
            <w:tcMar>
              <w:top w:w="0" w:type="dxa"/>
              <w:left w:w="75" w:type="dxa"/>
              <w:bottom w:w="0" w:type="dxa"/>
              <w:right w:w="75" w:type="dxa"/>
            </w:tcMar>
            <w:vAlign w:val="center"/>
          </w:tcPr>
          <w:p w14:paraId="5CF22376"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03" w:type="dxa"/>
            <w:tcMar>
              <w:top w:w="0" w:type="dxa"/>
              <w:left w:w="75" w:type="dxa"/>
              <w:bottom w:w="0" w:type="dxa"/>
              <w:right w:w="75" w:type="dxa"/>
            </w:tcMar>
            <w:vAlign w:val="center"/>
          </w:tcPr>
          <w:p w14:paraId="50476060"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47" w:type="dxa"/>
            <w:tcMar>
              <w:top w:w="0" w:type="dxa"/>
              <w:left w:w="75" w:type="dxa"/>
              <w:bottom w:w="0" w:type="dxa"/>
              <w:right w:w="75" w:type="dxa"/>
            </w:tcMar>
            <w:vAlign w:val="center"/>
          </w:tcPr>
          <w:p w14:paraId="5D491C0A"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46" w:type="dxa"/>
            <w:tcMar>
              <w:top w:w="0" w:type="dxa"/>
              <w:left w:w="75" w:type="dxa"/>
              <w:bottom w:w="0" w:type="dxa"/>
              <w:right w:w="75" w:type="dxa"/>
            </w:tcMar>
            <w:vAlign w:val="center"/>
          </w:tcPr>
          <w:p w14:paraId="58C58B51"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396" w:type="dxa"/>
            <w:tcMar>
              <w:top w:w="0" w:type="dxa"/>
              <w:left w:w="75" w:type="dxa"/>
              <w:bottom w:w="0" w:type="dxa"/>
              <w:right w:w="75" w:type="dxa"/>
            </w:tcMar>
            <w:vAlign w:val="center"/>
          </w:tcPr>
          <w:p w14:paraId="2D7E7A8B"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18" w:type="dxa"/>
            <w:tcMar>
              <w:top w:w="0" w:type="dxa"/>
              <w:left w:w="75" w:type="dxa"/>
              <w:bottom w:w="0" w:type="dxa"/>
              <w:right w:w="75" w:type="dxa"/>
            </w:tcMar>
            <w:vAlign w:val="center"/>
          </w:tcPr>
          <w:p w14:paraId="682FF159"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32" w:type="dxa"/>
            <w:tcMar>
              <w:top w:w="0" w:type="dxa"/>
              <w:left w:w="75" w:type="dxa"/>
              <w:bottom w:w="0" w:type="dxa"/>
              <w:right w:w="75" w:type="dxa"/>
            </w:tcMar>
            <w:vAlign w:val="center"/>
          </w:tcPr>
          <w:p w14:paraId="124ACEC8"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32" w:type="dxa"/>
            <w:tcMar>
              <w:top w:w="0" w:type="dxa"/>
              <w:left w:w="75" w:type="dxa"/>
              <w:bottom w:w="0" w:type="dxa"/>
              <w:right w:w="75" w:type="dxa"/>
            </w:tcMar>
            <w:vAlign w:val="center"/>
          </w:tcPr>
          <w:p w14:paraId="5AEB9443"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338" w:type="dxa"/>
            <w:tcMar>
              <w:top w:w="0" w:type="dxa"/>
              <w:left w:w="75" w:type="dxa"/>
              <w:bottom w:w="0" w:type="dxa"/>
              <w:right w:w="75" w:type="dxa"/>
            </w:tcMar>
            <w:vAlign w:val="center"/>
          </w:tcPr>
          <w:p w14:paraId="1AA3C4BB"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39" w:type="dxa"/>
            <w:tcMar>
              <w:top w:w="0" w:type="dxa"/>
              <w:left w:w="75" w:type="dxa"/>
              <w:bottom w:w="0" w:type="dxa"/>
              <w:right w:w="75" w:type="dxa"/>
            </w:tcMar>
            <w:vAlign w:val="center"/>
          </w:tcPr>
          <w:p w14:paraId="17BEED1D"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r>
      <w:tr w:rsidR="00B85ED1" w14:paraId="273660BF" w14:textId="77777777" w:rsidTr="00775F70">
        <w:trPr>
          <w:trHeight w:val="224"/>
          <w:jc w:val="center"/>
        </w:trPr>
        <w:tc>
          <w:tcPr>
            <w:tcW w:w="735" w:type="dxa"/>
            <w:tcBorders>
              <w:right w:val="single" w:sz="4" w:space="0" w:color="000000"/>
            </w:tcBorders>
            <w:tcMar>
              <w:top w:w="0" w:type="dxa"/>
              <w:left w:w="75" w:type="dxa"/>
              <w:bottom w:w="0" w:type="dxa"/>
              <w:right w:w="75" w:type="dxa"/>
            </w:tcMar>
            <w:vAlign w:val="center"/>
          </w:tcPr>
          <w:p w14:paraId="6540D1C0" w14:textId="77777777" w:rsidR="00B85ED1" w:rsidRDefault="00B85ED1" w:rsidP="00775F70">
            <w:pPr>
              <w:rPr>
                <w:sz w:val="13"/>
                <w:szCs w:val="13"/>
              </w:rPr>
            </w:pPr>
            <w:proofErr w:type="spellStart"/>
            <w:r>
              <w:rPr>
                <w:rFonts w:ascii="Helvetica Neue" w:eastAsia="Helvetica Neue" w:hAnsi="Helvetica Neue" w:cs="Helvetica Neue"/>
                <w:b/>
                <w:color w:val="000000"/>
                <w:sz w:val="13"/>
                <w:szCs w:val="13"/>
              </w:rPr>
              <w:t>Bovis</w:t>
            </w:r>
            <w:proofErr w:type="spellEnd"/>
          </w:p>
        </w:tc>
        <w:tc>
          <w:tcPr>
            <w:tcW w:w="418" w:type="dxa"/>
            <w:tcBorders>
              <w:left w:val="single" w:sz="4" w:space="0" w:color="000000"/>
            </w:tcBorders>
            <w:tcMar>
              <w:top w:w="0" w:type="dxa"/>
              <w:left w:w="75" w:type="dxa"/>
              <w:bottom w:w="0" w:type="dxa"/>
              <w:right w:w="75" w:type="dxa"/>
            </w:tcMar>
            <w:vAlign w:val="center"/>
          </w:tcPr>
          <w:p w14:paraId="02BBA5D8"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25" w:type="dxa"/>
            <w:tcMar>
              <w:top w:w="0" w:type="dxa"/>
              <w:left w:w="75" w:type="dxa"/>
              <w:bottom w:w="0" w:type="dxa"/>
              <w:right w:w="75" w:type="dxa"/>
            </w:tcMar>
            <w:vAlign w:val="center"/>
          </w:tcPr>
          <w:p w14:paraId="73D602F1"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18" w:type="dxa"/>
            <w:tcMar>
              <w:top w:w="0" w:type="dxa"/>
              <w:left w:w="75" w:type="dxa"/>
              <w:bottom w:w="0" w:type="dxa"/>
              <w:right w:w="75" w:type="dxa"/>
            </w:tcMar>
            <w:vAlign w:val="center"/>
          </w:tcPr>
          <w:p w14:paraId="743BCF96"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18" w:type="dxa"/>
            <w:tcMar>
              <w:top w:w="0" w:type="dxa"/>
              <w:left w:w="75" w:type="dxa"/>
              <w:bottom w:w="0" w:type="dxa"/>
              <w:right w:w="75" w:type="dxa"/>
            </w:tcMar>
            <w:vAlign w:val="center"/>
          </w:tcPr>
          <w:p w14:paraId="35979DF6"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32" w:type="dxa"/>
            <w:tcMar>
              <w:top w:w="0" w:type="dxa"/>
              <w:left w:w="75" w:type="dxa"/>
              <w:bottom w:w="0" w:type="dxa"/>
              <w:right w:w="75" w:type="dxa"/>
            </w:tcMar>
            <w:vAlign w:val="center"/>
          </w:tcPr>
          <w:p w14:paraId="1493B292"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32" w:type="dxa"/>
            <w:tcMar>
              <w:top w:w="0" w:type="dxa"/>
              <w:left w:w="75" w:type="dxa"/>
              <w:bottom w:w="0" w:type="dxa"/>
              <w:right w:w="75" w:type="dxa"/>
            </w:tcMar>
            <w:vAlign w:val="center"/>
          </w:tcPr>
          <w:p w14:paraId="01365A78" w14:textId="77777777" w:rsidR="00B85ED1" w:rsidRDefault="00B85ED1" w:rsidP="00775F70">
            <w:pPr>
              <w:rPr>
                <w:sz w:val="13"/>
                <w:szCs w:val="13"/>
              </w:rPr>
            </w:pPr>
            <w:r>
              <w:rPr>
                <w:rFonts w:ascii="Helvetica Neue" w:eastAsia="Helvetica Neue" w:hAnsi="Helvetica Neue" w:cs="Helvetica Neue"/>
                <w:color w:val="000000"/>
                <w:sz w:val="13"/>
                <w:szCs w:val="13"/>
              </w:rPr>
              <w:t>1</w:t>
            </w:r>
          </w:p>
        </w:tc>
        <w:tc>
          <w:tcPr>
            <w:tcW w:w="374" w:type="dxa"/>
            <w:tcMar>
              <w:top w:w="0" w:type="dxa"/>
              <w:left w:w="75" w:type="dxa"/>
              <w:bottom w:w="0" w:type="dxa"/>
              <w:right w:w="75" w:type="dxa"/>
            </w:tcMar>
            <w:vAlign w:val="center"/>
          </w:tcPr>
          <w:p w14:paraId="1D394F64" w14:textId="77777777" w:rsidR="00B85ED1" w:rsidRDefault="00B85ED1" w:rsidP="00775F70">
            <w:pPr>
              <w:rPr>
                <w:sz w:val="13"/>
                <w:szCs w:val="13"/>
              </w:rPr>
            </w:pPr>
            <w:r>
              <w:rPr>
                <w:rFonts w:ascii="Helvetica Neue" w:eastAsia="Helvetica Neue" w:hAnsi="Helvetica Neue" w:cs="Helvetica Neue"/>
                <w:color w:val="000000"/>
                <w:sz w:val="13"/>
                <w:szCs w:val="13"/>
              </w:rPr>
              <w:t>1</w:t>
            </w:r>
          </w:p>
        </w:tc>
        <w:tc>
          <w:tcPr>
            <w:tcW w:w="367" w:type="dxa"/>
            <w:tcMar>
              <w:top w:w="0" w:type="dxa"/>
              <w:left w:w="75" w:type="dxa"/>
              <w:bottom w:w="0" w:type="dxa"/>
              <w:right w:w="75" w:type="dxa"/>
            </w:tcMar>
            <w:vAlign w:val="center"/>
          </w:tcPr>
          <w:p w14:paraId="3AA75FBC" w14:textId="77777777" w:rsidR="00B85ED1" w:rsidRDefault="00B85ED1" w:rsidP="00775F70">
            <w:pPr>
              <w:rPr>
                <w:sz w:val="13"/>
                <w:szCs w:val="13"/>
              </w:rPr>
            </w:pPr>
            <w:r>
              <w:rPr>
                <w:rFonts w:ascii="Helvetica Neue" w:eastAsia="Helvetica Neue" w:hAnsi="Helvetica Neue" w:cs="Helvetica Neue"/>
                <w:color w:val="000000"/>
                <w:sz w:val="13"/>
                <w:szCs w:val="13"/>
              </w:rPr>
              <w:t>10</w:t>
            </w:r>
          </w:p>
        </w:tc>
        <w:tc>
          <w:tcPr>
            <w:tcW w:w="403" w:type="dxa"/>
            <w:tcMar>
              <w:top w:w="0" w:type="dxa"/>
              <w:left w:w="75" w:type="dxa"/>
              <w:bottom w:w="0" w:type="dxa"/>
              <w:right w:w="75" w:type="dxa"/>
            </w:tcMar>
            <w:vAlign w:val="center"/>
          </w:tcPr>
          <w:p w14:paraId="42107B50"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25" w:type="dxa"/>
            <w:tcMar>
              <w:top w:w="0" w:type="dxa"/>
              <w:left w:w="75" w:type="dxa"/>
              <w:bottom w:w="0" w:type="dxa"/>
              <w:right w:w="75" w:type="dxa"/>
            </w:tcMar>
            <w:vAlign w:val="center"/>
          </w:tcPr>
          <w:p w14:paraId="0D577D4A"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10" w:type="dxa"/>
            <w:tcMar>
              <w:top w:w="0" w:type="dxa"/>
              <w:left w:w="75" w:type="dxa"/>
              <w:bottom w:w="0" w:type="dxa"/>
              <w:right w:w="75" w:type="dxa"/>
            </w:tcMar>
            <w:vAlign w:val="center"/>
          </w:tcPr>
          <w:p w14:paraId="706E2F76"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39" w:type="dxa"/>
            <w:tcMar>
              <w:top w:w="0" w:type="dxa"/>
              <w:left w:w="75" w:type="dxa"/>
              <w:bottom w:w="0" w:type="dxa"/>
              <w:right w:w="75" w:type="dxa"/>
            </w:tcMar>
            <w:vAlign w:val="center"/>
          </w:tcPr>
          <w:p w14:paraId="4E1FA8D1"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25" w:type="dxa"/>
            <w:tcMar>
              <w:top w:w="0" w:type="dxa"/>
              <w:left w:w="75" w:type="dxa"/>
              <w:bottom w:w="0" w:type="dxa"/>
              <w:right w:w="75" w:type="dxa"/>
            </w:tcMar>
            <w:vAlign w:val="center"/>
          </w:tcPr>
          <w:p w14:paraId="2F9C49F2"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18" w:type="dxa"/>
            <w:tcMar>
              <w:top w:w="0" w:type="dxa"/>
              <w:left w:w="75" w:type="dxa"/>
              <w:bottom w:w="0" w:type="dxa"/>
              <w:right w:w="75" w:type="dxa"/>
            </w:tcMar>
            <w:vAlign w:val="center"/>
          </w:tcPr>
          <w:p w14:paraId="19CD9199" w14:textId="77777777" w:rsidR="00B85ED1" w:rsidRDefault="00B85ED1" w:rsidP="00775F70">
            <w:pPr>
              <w:rPr>
                <w:sz w:val="13"/>
                <w:szCs w:val="13"/>
              </w:rPr>
            </w:pPr>
            <w:r>
              <w:rPr>
                <w:rFonts w:ascii="Helvetica Neue" w:eastAsia="Helvetica Neue" w:hAnsi="Helvetica Neue" w:cs="Helvetica Neue"/>
                <w:color w:val="000000"/>
                <w:sz w:val="13"/>
                <w:szCs w:val="13"/>
              </w:rPr>
              <w:t>2</w:t>
            </w:r>
          </w:p>
        </w:tc>
        <w:tc>
          <w:tcPr>
            <w:tcW w:w="403" w:type="dxa"/>
            <w:tcMar>
              <w:top w:w="0" w:type="dxa"/>
              <w:left w:w="75" w:type="dxa"/>
              <w:bottom w:w="0" w:type="dxa"/>
              <w:right w:w="75" w:type="dxa"/>
            </w:tcMar>
            <w:vAlign w:val="center"/>
          </w:tcPr>
          <w:p w14:paraId="7E575566" w14:textId="77777777" w:rsidR="00B85ED1" w:rsidRDefault="00B85ED1" w:rsidP="00775F70">
            <w:pPr>
              <w:rPr>
                <w:sz w:val="13"/>
                <w:szCs w:val="13"/>
              </w:rPr>
            </w:pPr>
            <w:r>
              <w:rPr>
                <w:rFonts w:ascii="Helvetica Neue" w:eastAsia="Helvetica Neue" w:hAnsi="Helvetica Neue" w:cs="Helvetica Neue"/>
                <w:color w:val="000000"/>
                <w:sz w:val="13"/>
                <w:szCs w:val="13"/>
              </w:rPr>
              <w:t>1</w:t>
            </w:r>
          </w:p>
        </w:tc>
        <w:tc>
          <w:tcPr>
            <w:tcW w:w="447" w:type="dxa"/>
            <w:tcMar>
              <w:top w:w="0" w:type="dxa"/>
              <w:left w:w="75" w:type="dxa"/>
              <w:bottom w:w="0" w:type="dxa"/>
              <w:right w:w="75" w:type="dxa"/>
            </w:tcMar>
            <w:vAlign w:val="center"/>
          </w:tcPr>
          <w:p w14:paraId="77741A72"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46" w:type="dxa"/>
            <w:tcMar>
              <w:top w:w="0" w:type="dxa"/>
              <w:left w:w="75" w:type="dxa"/>
              <w:bottom w:w="0" w:type="dxa"/>
              <w:right w:w="75" w:type="dxa"/>
            </w:tcMar>
            <w:vAlign w:val="center"/>
          </w:tcPr>
          <w:p w14:paraId="3C2772F0"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396" w:type="dxa"/>
            <w:tcMar>
              <w:top w:w="0" w:type="dxa"/>
              <w:left w:w="75" w:type="dxa"/>
              <w:bottom w:w="0" w:type="dxa"/>
              <w:right w:w="75" w:type="dxa"/>
            </w:tcMar>
            <w:vAlign w:val="center"/>
          </w:tcPr>
          <w:p w14:paraId="50712DD7"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18" w:type="dxa"/>
            <w:tcMar>
              <w:top w:w="0" w:type="dxa"/>
              <w:left w:w="75" w:type="dxa"/>
              <w:bottom w:w="0" w:type="dxa"/>
              <w:right w:w="75" w:type="dxa"/>
            </w:tcMar>
            <w:vAlign w:val="center"/>
          </w:tcPr>
          <w:p w14:paraId="20F863FA"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32" w:type="dxa"/>
            <w:tcMar>
              <w:top w:w="0" w:type="dxa"/>
              <w:left w:w="75" w:type="dxa"/>
              <w:bottom w:w="0" w:type="dxa"/>
              <w:right w:w="75" w:type="dxa"/>
            </w:tcMar>
            <w:vAlign w:val="center"/>
          </w:tcPr>
          <w:p w14:paraId="7420439C"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32" w:type="dxa"/>
            <w:tcMar>
              <w:top w:w="0" w:type="dxa"/>
              <w:left w:w="75" w:type="dxa"/>
              <w:bottom w:w="0" w:type="dxa"/>
              <w:right w:w="75" w:type="dxa"/>
            </w:tcMar>
            <w:vAlign w:val="center"/>
          </w:tcPr>
          <w:p w14:paraId="14CEB70E"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338" w:type="dxa"/>
            <w:tcMar>
              <w:top w:w="0" w:type="dxa"/>
              <w:left w:w="75" w:type="dxa"/>
              <w:bottom w:w="0" w:type="dxa"/>
              <w:right w:w="75" w:type="dxa"/>
            </w:tcMar>
            <w:vAlign w:val="center"/>
          </w:tcPr>
          <w:p w14:paraId="59513F78"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39" w:type="dxa"/>
            <w:tcMar>
              <w:top w:w="0" w:type="dxa"/>
              <w:left w:w="75" w:type="dxa"/>
              <w:bottom w:w="0" w:type="dxa"/>
              <w:right w:w="75" w:type="dxa"/>
            </w:tcMar>
            <w:vAlign w:val="center"/>
          </w:tcPr>
          <w:p w14:paraId="1CFCBEF4"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r>
      <w:tr w:rsidR="00B85ED1" w14:paraId="1CA454F5" w14:textId="77777777" w:rsidTr="00775F70">
        <w:trPr>
          <w:trHeight w:val="224"/>
          <w:jc w:val="center"/>
        </w:trPr>
        <w:tc>
          <w:tcPr>
            <w:tcW w:w="735" w:type="dxa"/>
            <w:tcBorders>
              <w:right w:val="single" w:sz="4" w:space="0" w:color="000000"/>
            </w:tcBorders>
            <w:tcMar>
              <w:top w:w="0" w:type="dxa"/>
              <w:left w:w="75" w:type="dxa"/>
              <w:bottom w:w="0" w:type="dxa"/>
              <w:right w:w="75" w:type="dxa"/>
            </w:tcMar>
            <w:vAlign w:val="center"/>
          </w:tcPr>
          <w:p w14:paraId="6C2A4B83" w14:textId="77777777" w:rsidR="00B85ED1" w:rsidRDefault="00B85ED1" w:rsidP="00775F70">
            <w:pPr>
              <w:rPr>
                <w:sz w:val="13"/>
                <w:szCs w:val="13"/>
              </w:rPr>
            </w:pPr>
            <w:proofErr w:type="spellStart"/>
            <w:r>
              <w:rPr>
                <w:rFonts w:ascii="Helvetica Neue" w:eastAsia="Helvetica Neue" w:hAnsi="Helvetica Neue" w:cs="Helvetica Neue"/>
                <w:b/>
                <w:color w:val="000000"/>
                <w:sz w:val="13"/>
                <w:szCs w:val="13"/>
              </w:rPr>
              <w:t>Caprae</w:t>
            </w:r>
            <w:proofErr w:type="spellEnd"/>
          </w:p>
        </w:tc>
        <w:tc>
          <w:tcPr>
            <w:tcW w:w="418" w:type="dxa"/>
            <w:tcBorders>
              <w:left w:val="single" w:sz="4" w:space="0" w:color="000000"/>
            </w:tcBorders>
            <w:tcMar>
              <w:top w:w="0" w:type="dxa"/>
              <w:left w:w="75" w:type="dxa"/>
              <w:bottom w:w="0" w:type="dxa"/>
              <w:right w:w="75" w:type="dxa"/>
            </w:tcMar>
            <w:vAlign w:val="center"/>
          </w:tcPr>
          <w:p w14:paraId="2D9FCF69"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25" w:type="dxa"/>
            <w:tcMar>
              <w:top w:w="0" w:type="dxa"/>
              <w:left w:w="75" w:type="dxa"/>
              <w:bottom w:w="0" w:type="dxa"/>
              <w:right w:w="75" w:type="dxa"/>
            </w:tcMar>
            <w:vAlign w:val="center"/>
          </w:tcPr>
          <w:p w14:paraId="66E4BB7F"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18" w:type="dxa"/>
            <w:tcMar>
              <w:top w:w="0" w:type="dxa"/>
              <w:left w:w="75" w:type="dxa"/>
              <w:bottom w:w="0" w:type="dxa"/>
              <w:right w:w="75" w:type="dxa"/>
            </w:tcMar>
            <w:vAlign w:val="center"/>
          </w:tcPr>
          <w:p w14:paraId="6FF9D47F"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18" w:type="dxa"/>
            <w:tcMar>
              <w:top w:w="0" w:type="dxa"/>
              <w:left w:w="75" w:type="dxa"/>
              <w:bottom w:w="0" w:type="dxa"/>
              <w:right w:w="75" w:type="dxa"/>
            </w:tcMar>
            <w:vAlign w:val="center"/>
          </w:tcPr>
          <w:p w14:paraId="5E59F26A"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32" w:type="dxa"/>
            <w:tcMar>
              <w:top w:w="0" w:type="dxa"/>
              <w:left w:w="75" w:type="dxa"/>
              <w:bottom w:w="0" w:type="dxa"/>
              <w:right w:w="75" w:type="dxa"/>
            </w:tcMar>
            <w:vAlign w:val="center"/>
          </w:tcPr>
          <w:p w14:paraId="3BB5A419"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32" w:type="dxa"/>
            <w:tcMar>
              <w:top w:w="0" w:type="dxa"/>
              <w:left w:w="75" w:type="dxa"/>
              <w:bottom w:w="0" w:type="dxa"/>
              <w:right w:w="75" w:type="dxa"/>
            </w:tcMar>
            <w:vAlign w:val="center"/>
          </w:tcPr>
          <w:p w14:paraId="426539E2"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374" w:type="dxa"/>
            <w:tcMar>
              <w:top w:w="0" w:type="dxa"/>
              <w:left w:w="75" w:type="dxa"/>
              <w:bottom w:w="0" w:type="dxa"/>
              <w:right w:w="75" w:type="dxa"/>
            </w:tcMar>
            <w:vAlign w:val="center"/>
          </w:tcPr>
          <w:p w14:paraId="406A7508"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367" w:type="dxa"/>
            <w:tcMar>
              <w:top w:w="0" w:type="dxa"/>
              <w:left w:w="75" w:type="dxa"/>
              <w:bottom w:w="0" w:type="dxa"/>
              <w:right w:w="75" w:type="dxa"/>
            </w:tcMar>
            <w:vAlign w:val="center"/>
          </w:tcPr>
          <w:p w14:paraId="4F189D41" w14:textId="77777777" w:rsidR="00B85ED1" w:rsidRDefault="00B85ED1" w:rsidP="00775F70">
            <w:pPr>
              <w:rPr>
                <w:sz w:val="13"/>
                <w:szCs w:val="13"/>
              </w:rPr>
            </w:pPr>
            <w:r>
              <w:rPr>
                <w:rFonts w:ascii="Helvetica Neue" w:eastAsia="Helvetica Neue" w:hAnsi="Helvetica Neue" w:cs="Helvetica Neue"/>
                <w:color w:val="000000"/>
                <w:sz w:val="13"/>
                <w:szCs w:val="13"/>
              </w:rPr>
              <w:t>1</w:t>
            </w:r>
          </w:p>
        </w:tc>
        <w:tc>
          <w:tcPr>
            <w:tcW w:w="403" w:type="dxa"/>
            <w:tcMar>
              <w:top w:w="0" w:type="dxa"/>
              <w:left w:w="75" w:type="dxa"/>
              <w:bottom w:w="0" w:type="dxa"/>
              <w:right w:w="75" w:type="dxa"/>
            </w:tcMar>
            <w:vAlign w:val="center"/>
          </w:tcPr>
          <w:p w14:paraId="7E55AF49"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25" w:type="dxa"/>
            <w:tcMar>
              <w:top w:w="0" w:type="dxa"/>
              <w:left w:w="75" w:type="dxa"/>
              <w:bottom w:w="0" w:type="dxa"/>
              <w:right w:w="75" w:type="dxa"/>
            </w:tcMar>
            <w:vAlign w:val="center"/>
          </w:tcPr>
          <w:p w14:paraId="38327A35"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10" w:type="dxa"/>
            <w:tcMar>
              <w:top w:w="0" w:type="dxa"/>
              <w:left w:w="75" w:type="dxa"/>
              <w:bottom w:w="0" w:type="dxa"/>
              <w:right w:w="75" w:type="dxa"/>
            </w:tcMar>
            <w:vAlign w:val="center"/>
          </w:tcPr>
          <w:p w14:paraId="0387124F"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39" w:type="dxa"/>
            <w:tcMar>
              <w:top w:w="0" w:type="dxa"/>
              <w:left w:w="75" w:type="dxa"/>
              <w:bottom w:w="0" w:type="dxa"/>
              <w:right w:w="75" w:type="dxa"/>
            </w:tcMar>
            <w:vAlign w:val="center"/>
          </w:tcPr>
          <w:p w14:paraId="6FD60603"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25" w:type="dxa"/>
            <w:tcMar>
              <w:top w:w="0" w:type="dxa"/>
              <w:left w:w="75" w:type="dxa"/>
              <w:bottom w:w="0" w:type="dxa"/>
              <w:right w:w="75" w:type="dxa"/>
            </w:tcMar>
            <w:vAlign w:val="center"/>
          </w:tcPr>
          <w:p w14:paraId="00B18C77"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18" w:type="dxa"/>
            <w:tcMar>
              <w:top w:w="0" w:type="dxa"/>
              <w:left w:w="75" w:type="dxa"/>
              <w:bottom w:w="0" w:type="dxa"/>
              <w:right w:w="75" w:type="dxa"/>
            </w:tcMar>
            <w:vAlign w:val="center"/>
          </w:tcPr>
          <w:p w14:paraId="36666FF2"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03" w:type="dxa"/>
            <w:tcMar>
              <w:top w:w="0" w:type="dxa"/>
              <w:left w:w="75" w:type="dxa"/>
              <w:bottom w:w="0" w:type="dxa"/>
              <w:right w:w="75" w:type="dxa"/>
            </w:tcMar>
            <w:vAlign w:val="center"/>
          </w:tcPr>
          <w:p w14:paraId="12E17208"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47" w:type="dxa"/>
            <w:tcMar>
              <w:top w:w="0" w:type="dxa"/>
              <w:left w:w="75" w:type="dxa"/>
              <w:bottom w:w="0" w:type="dxa"/>
              <w:right w:w="75" w:type="dxa"/>
            </w:tcMar>
            <w:vAlign w:val="center"/>
          </w:tcPr>
          <w:p w14:paraId="6DE0570C"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46" w:type="dxa"/>
            <w:tcMar>
              <w:top w:w="0" w:type="dxa"/>
              <w:left w:w="75" w:type="dxa"/>
              <w:bottom w:w="0" w:type="dxa"/>
              <w:right w:w="75" w:type="dxa"/>
            </w:tcMar>
            <w:vAlign w:val="center"/>
          </w:tcPr>
          <w:p w14:paraId="527865C3"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396" w:type="dxa"/>
            <w:tcMar>
              <w:top w:w="0" w:type="dxa"/>
              <w:left w:w="75" w:type="dxa"/>
              <w:bottom w:w="0" w:type="dxa"/>
              <w:right w:w="75" w:type="dxa"/>
            </w:tcMar>
            <w:vAlign w:val="center"/>
          </w:tcPr>
          <w:p w14:paraId="6FE4D429"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18" w:type="dxa"/>
            <w:tcMar>
              <w:top w:w="0" w:type="dxa"/>
              <w:left w:w="75" w:type="dxa"/>
              <w:bottom w:w="0" w:type="dxa"/>
              <w:right w:w="75" w:type="dxa"/>
            </w:tcMar>
            <w:vAlign w:val="center"/>
          </w:tcPr>
          <w:p w14:paraId="38AC1F6F"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32" w:type="dxa"/>
            <w:tcMar>
              <w:top w:w="0" w:type="dxa"/>
              <w:left w:w="75" w:type="dxa"/>
              <w:bottom w:w="0" w:type="dxa"/>
              <w:right w:w="75" w:type="dxa"/>
            </w:tcMar>
            <w:vAlign w:val="center"/>
          </w:tcPr>
          <w:p w14:paraId="3E3EA696"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32" w:type="dxa"/>
            <w:tcMar>
              <w:top w:w="0" w:type="dxa"/>
              <w:left w:w="75" w:type="dxa"/>
              <w:bottom w:w="0" w:type="dxa"/>
              <w:right w:w="75" w:type="dxa"/>
            </w:tcMar>
            <w:vAlign w:val="center"/>
          </w:tcPr>
          <w:p w14:paraId="0489AA5A"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338" w:type="dxa"/>
            <w:tcMar>
              <w:top w:w="0" w:type="dxa"/>
              <w:left w:w="75" w:type="dxa"/>
              <w:bottom w:w="0" w:type="dxa"/>
              <w:right w:w="75" w:type="dxa"/>
            </w:tcMar>
            <w:vAlign w:val="center"/>
          </w:tcPr>
          <w:p w14:paraId="3058FAB7"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39" w:type="dxa"/>
            <w:tcMar>
              <w:top w:w="0" w:type="dxa"/>
              <w:left w:w="75" w:type="dxa"/>
              <w:bottom w:w="0" w:type="dxa"/>
              <w:right w:w="75" w:type="dxa"/>
            </w:tcMar>
            <w:vAlign w:val="center"/>
          </w:tcPr>
          <w:p w14:paraId="609704E9"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r>
      <w:tr w:rsidR="00B85ED1" w14:paraId="3D6988B6" w14:textId="77777777" w:rsidTr="00775F70">
        <w:trPr>
          <w:trHeight w:val="244"/>
          <w:jc w:val="center"/>
        </w:trPr>
        <w:tc>
          <w:tcPr>
            <w:tcW w:w="735" w:type="dxa"/>
            <w:tcBorders>
              <w:right w:val="single" w:sz="4" w:space="0" w:color="000000"/>
            </w:tcBorders>
            <w:tcMar>
              <w:top w:w="0" w:type="dxa"/>
              <w:left w:w="75" w:type="dxa"/>
              <w:bottom w:w="0" w:type="dxa"/>
              <w:right w:w="75" w:type="dxa"/>
            </w:tcMar>
            <w:vAlign w:val="center"/>
          </w:tcPr>
          <w:p w14:paraId="675C0D93" w14:textId="77777777" w:rsidR="00B85ED1" w:rsidRDefault="00B85ED1" w:rsidP="00775F70">
            <w:pPr>
              <w:rPr>
                <w:sz w:val="13"/>
                <w:szCs w:val="13"/>
              </w:rPr>
            </w:pPr>
            <w:r>
              <w:rPr>
                <w:rFonts w:ascii="Helvetica Neue" w:eastAsia="Helvetica Neue" w:hAnsi="Helvetica Neue" w:cs="Helvetica Neue"/>
                <w:b/>
                <w:color w:val="000000"/>
                <w:sz w:val="13"/>
                <w:szCs w:val="13"/>
              </w:rPr>
              <w:t>Mixed</w:t>
            </w:r>
          </w:p>
        </w:tc>
        <w:tc>
          <w:tcPr>
            <w:tcW w:w="418" w:type="dxa"/>
            <w:tcBorders>
              <w:left w:val="single" w:sz="4" w:space="0" w:color="000000"/>
            </w:tcBorders>
            <w:tcMar>
              <w:top w:w="0" w:type="dxa"/>
              <w:left w:w="75" w:type="dxa"/>
              <w:bottom w:w="0" w:type="dxa"/>
              <w:right w:w="75" w:type="dxa"/>
            </w:tcMar>
            <w:vAlign w:val="center"/>
          </w:tcPr>
          <w:p w14:paraId="5181A0AF"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25" w:type="dxa"/>
            <w:tcMar>
              <w:top w:w="0" w:type="dxa"/>
              <w:left w:w="75" w:type="dxa"/>
              <w:bottom w:w="0" w:type="dxa"/>
              <w:right w:w="75" w:type="dxa"/>
            </w:tcMar>
            <w:vAlign w:val="center"/>
          </w:tcPr>
          <w:p w14:paraId="74FE4312" w14:textId="77777777" w:rsidR="00B85ED1" w:rsidRDefault="00B85ED1" w:rsidP="00775F70">
            <w:pPr>
              <w:rPr>
                <w:sz w:val="13"/>
                <w:szCs w:val="13"/>
              </w:rPr>
            </w:pPr>
            <w:r>
              <w:rPr>
                <w:rFonts w:ascii="Helvetica Neue" w:eastAsia="Helvetica Neue" w:hAnsi="Helvetica Neue" w:cs="Helvetica Neue"/>
                <w:color w:val="000000"/>
                <w:sz w:val="13"/>
                <w:szCs w:val="13"/>
              </w:rPr>
              <w:t>1</w:t>
            </w:r>
          </w:p>
        </w:tc>
        <w:tc>
          <w:tcPr>
            <w:tcW w:w="418" w:type="dxa"/>
            <w:tcMar>
              <w:top w:w="0" w:type="dxa"/>
              <w:left w:w="75" w:type="dxa"/>
              <w:bottom w:w="0" w:type="dxa"/>
              <w:right w:w="75" w:type="dxa"/>
            </w:tcMar>
            <w:vAlign w:val="center"/>
          </w:tcPr>
          <w:p w14:paraId="59600026" w14:textId="77777777" w:rsidR="00B85ED1" w:rsidRDefault="00B85ED1" w:rsidP="00775F70">
            <w:pPr>
              <w:rPr>
                <w:sz w:val="13"/>
                <w:szCs w:val="13"/>
              </w:rPr>
            </w:pPr>
            <w:r>
              <w:rPr>
                <w:rFonts w:ascii="Helvetica Neue" w:eastAsia="Helvetica Neue" w:hAnsi="Helvetica Neue" w:cs="Helvetica Neue"/>
                <w:color w:val="000000"/>
                <w:sz w:val="13"/>
                <w:szCs w:val="13"/>
              </w:rPr>
              <w:t>9</w:t>
            </w:r>
          </w:p>
        </w:tc>
        <w:tc>
          <w:tcPr>
            <w:tcW w:w="418" w:type="dxa"/>
            <w:tcMar>
              <w:top w:w="0" w:type="dxa"/>
              <w:left w:w="75" w:type="dxa"/>
              <w:bottom w:w="0" w:type="dxa"/>
              <w:right w:w="75" w:type="dxa"/>
            </w:tcMar>
            <w:vAlign w:val="center"/>
          </w:tcPr>
          <w:p w14:paraId="52F2A053"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32" w:type="dxa"/>
            <w:tcMar>
              <w:top w:w="0" w:type="dxa"/>
              <w:left w:w="75" w:type="dxa"/>
              <w:bottom w:w="0" w:type="dxa"/>
              <w:right w:w="75" w:type="dxa"/>
            </w:tcMar>
            <w:vAlign w:val="center"/>
          </w:tcPr>
          <w:p w14:paraId="40FD66EB" w14:textId="77777777" w:rsidR="00B85ED1" w:rsidRDefault="00B85ED1" w:rsidP="00775F70">
            <w:pPr>
              <w:rPr>
                <w:sz w:val="13"/>
                <w:szCs w:val="13"/>
              </w:rPr>
            </w:pPr>
            <w:r>
              <w:rPr>
                <w:rFonts w:ascii="Helvetica Neue" w:eastAsia="Helvetica Neue" w:hAnsi="Helvetica Neue" w:cs="Helvetica Neue"/>
                <w:color w:val="000000"/>
                <w:sz w:val="13"/>
                <w:szCs w:val="13"/>
              </w:rPr>
              <w:t>16</w:t>
            </w:r>
          </w:p>
        </w:tc>
        <w:tc>
          <w:tcPr>
            <w:tcW w:w="432" w:type="dxa"/>
            <w:tcMar>
              <w:top w:w="0" w:type="dxa"/>
              <w:left w:w="75" w:type="dxa"/>
              <w:bottom w:w="0" w:type="dxa"/>
              <w:right w:w="75" w:type="dxa"/>
            </w:tcMar>
            <w:vAlign w:val="center"/>
          </w:tcPr>
          <w:p w14:paraId="54622C3F" w14:textId="77777777" w:rsidR="00B85ED1" w:rsidRDefault="00B85ED1" w:rsidP="00775F70">
            <w:pPr>
              <w:rPr>
                <w:sz w:val="13"/>
                <w:szCs w:val="13"/>
              </w:rPr>
            </w:pPr>
            <w:r>
              <w:rPr>
                <w:rFonts w:ascii="Helvetica Neue" w:eastAsia="Helvetica Neue" w:hAnsi="Helvetica Neue" w:cs="Helvetica Neue"/>
                <w:color w:val="000000"/>
                <w:sz w:val="13"/>
                <w:szCs w:val="13"/>
              </w:rPr>
              <w:t>3</w:t>
            </w:r>
          </w:p>
        </w:tc>
        <w:tc>
          <w:tcPr>
            <w:tcW w:w="374" w:type="dxa"/>
            <w:tcMar>
              <w:top w:w="0" w:type="dxa"/>
              <w:left w:w="75" w:type="dxa"/>
              <w:bottom w:w="0" w:type="dxa"/>
              <w:right w:w="75" w:type="dxa"/>
            </w:tcMar>
            <w:vAlign w:val="center"/>
          </w:tcPr>
          <w:p w14:paraId="554855C9" w14:textId="77777777" w:rsidR="00B85ED1" w:rsidRDefault="00B85ED1" w:rsidP="00775F70">
            <w:pPr>
              <w:rPr>
                <w:sz w:val="13"/>
                <w:szCs w:val="13"/>
              </w:rPr>
            </w:pPr>
            <w:r>
              <w:rPr>
                <w:rFonts w:ascii="Helvetica Neue" w:eastAsia="Helvetica Neue" w:hAnsi="Helvetica Neue" w:cs="Helvetica Neue"/>
                <w:color w:val="000000"/>
                <w:sz w:val="13"/>
                <w:szCs w:val="13"/>
              </w:rPr>
              <w:t>89</w:t>
            </w:r>
          </w:p>
        </w:tc>
        <w:tc>
          <w:tcPr>
            <w:tcW w:w="367" w:type="dxa"/>
            <w:tcMar>
              <w:top w:w="0" w:type="dxa"/>
              <w:left w:w="75" w:type="dxa"/>
              <w:bottom w:w="0" w:type="dxa"/>
              <w:right w:w="75" w:type="dxa"/>
            </w:tcMar>
            <w:vAlign w:val="center"/>
          </w:tcPr>
          <w:p w14:paraId="530FE53F" w14:textId="77777777" w:rsidR="00B85ED1" w:rsidRDefault="00B85ED1" w:rsidP="00775F70">
            <w:pPr>
              <w:rPr>
                <w:sz w:val="13"/>
                <w:szCs w:val="13"/>
              </w:rPr>
            </w:pPr>
            <w:r>
              <w:rPr>
                <w:rFonts w:ascii="Helvetica Neue" w:eastAsia="Helvetica Neue" w:hAnsi="Helvetica Neue" w:cs="Helvetica Neue"/>
                <w:color w:val="000000"/>
                <w:sz w:val="13"/>
                <w:szCs w:val="13"/>
              </w:rPr>
              <w:t>9</w:t>
            </w:r>
          </w:p>
        </w:tc>
        <w:tc>
          <w:tcPr>
            <w:tcW w:w="403" w:type="dxa"/>
            <w:tcMar>
              <w:top w:w="0" w:type="dxa"/>
              <w:left w:w="75" w:type="dxa"/>
              <w:bottom w:w="0" w:type="dxa"/>
              <w:right w:w="75" w:type="dxa"/>
            </w:tcMar>
            <w:vAlign w:val="center"/>
          </w:tcPr>
          <w:p w14:paraId="23DA8AF0"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25" w:type="dxa"/>
            <w:tcMar>
              <w:top w:w="0" w:type="dxa"/>
              <w:left w:w="75" w:type="dxa"/>
              <w:bottom w:w="0" w:type="dxa"/>
              <w:right w:w="75" w:type="dxa"/>
            </w:tcMar>
            <w:vAlign w:val="center"/>
          </w:tcPr>
          <w:p w14:paraId="1210E5FE" w14:textId="77777777" w:rsidR="00B85ED1" w:rsidRDefault="00B85ED1" w:rsidP="00775F70">
            <w:pPr>
              <w:rPr>
                <w:sz w:val="13"/>
                <w:szCs w:val="13"/>
              </w:rPr>
            </w:pPr>
            <w:r>
              <w:rPr>
                <w:rFonts w:ascii="Helvetica Neue" w:eastAsia="Helvetica Neue" w:hAnsi="Helvetica Neue" w:cs="Helvetica Neue"/>
                <w:color w:val="000000"/>
                <w:sz w:val="13"/>
                <w:szCs w:val="13"/>
              </w:rPr>
              <w:t>1</w:t>
            </w:r>
          </w:p>
        </w:tc>
        <w:tc>
          <w:tcPr>
            <w:tcW w:w="410" w:type="dxa"/>
            <w:tcMar>
              <w:top w:w="0" w:type="dxa"/>
              <w:left w:w="75" w:type="dxa"/>
              <w:bottom w:w="0" w:type="dxa"/>
              <w:right w:w="75" w:type="dxa"/>
            </w:tcMar>
            <w:vAlign w:val="center"/>
          </w:tcPr>
          <w:p w14:paraId="2D53FBB8"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39" w:type="dxa"/>
            <w:tcMar>
              <w:top w:w="0" w:type="dxa"/>
              <w:left w:w="75" w:type="dxa"/>
              <w:bottom w:w="0" w:type="dxa"/>
              <w:right w:w="75" w:type="dxa"/>
            </w:tcMar>
            <w:vAlign w:val="center"/>
          </w:tcPr>
          <w:p w14:paraId="09EC8F66"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25" w:type="dxa"/>
            <w:tcMar>
              <w:top w:w="0" w:type="dxa"/>
              <w:left w:w="75" w:type="dxa"/>
              <w:bottom w:w="0" w:type="dxa"/>
              <w:right w:w="75" w:type="dxa"/>
            </w:tcMar>
            <w:vAlign w:val="center"/>
          </w:tcPr>
          <w:p w14:paraId="5345EF74" w14:textId="77777777" w:rsidR="00B85ED1" w:rsidRDefault="00B85ED1" w:rsidP="00775F70">
            <w:pPr>
              <w:rPr>
                <w:sz w:val="13"/>
                <w:szCs w:val="13"/>
              </w:rPr>
            </w:pPr>
            <w:r>
              <w:rPr>
                <w:rFonts w:ascii="Helvetica Neue" w:eastAsia="Helvetica Neue" w:hAnsi="Helvetica Neue" w:cs="Helvetica Neue"/>
                <w:color w:val="000000"/>
                <w:sz w:val="13"/>
                <w:szCs w:val="13"/>
              </w:rPr>
              <w:t>6</w:t>
            </w:r>
          </w:p>
        </w:tc>
        <w:tc>
          <w:tcPr>
            <w:tcW w:w="418" w:type="dxa"/>
            <w:tcMar>
              <w:top w:w="0" w:type="dxa"/>
              <w:left w:w="75" w:type="dxa"/>
              <w:bottom w:w="0" w:type="dxa"/>
              <w:right w:w="75" w:type="dxa"/>
            </w:tcMar>
            <w:vAlign w:val="center"/>
          </w:tcPr>
          <w:p w14:paraId="3D002635" w14:textId="77777777" w:rsidR="00B85ED1" w:rsidRDefault="00B85ED1" w:rsidP="00775F70">
            <w:pPr>
              <w:rPr>
                <w:sz w:val="13"/>
                <w:szCs w:val="13"/>
              </w:rPr>
            </w:pPr>
            <w:r>
              <w:rPr>
                <w:rFonts w:ascii="Helvetica Neue" w:eastAsia="Helvetica Neue" w:hAnsi="Helvetica Neue" w:cs="Helvetica Neue"/>
                <w:color w:val="000000"/>
                <w:sz w:val="13"/>
                <w:szCs w:val="13"/>
              </w:rPr>
              <w:t>38</w:t>
            </w:r>
          </w:p>
        </w:tc>
        <w:tc>
          <w:tcPr>
            <w:tcW w:w="403" w:type="dxa"/>
            <w:tcMar>
              <w:top w:w="0" w:type="dxa"/>
              <w:left w:w="75" w:type="dxa"/>
              <w:bottom w:w="0" w:type="dxa"/>
              <w:right w:w="75" w:type="dxa"/>
            </w:tcMar>
            <w:vAlign w:val="center"/>
          </w:tcPr>
          <w:p w14:paraId="49C69CC4" w14:textId="77777777" w:rsidR="00B85ED1" w:rsidRDefault="00B85ED1" w:rsidP="00775F70">
            <w:pPr>
              <w:rPr>
                <w:sz w:val="13"/>
                <w:szCs w:val="13"/>
              </w:rPr>
            </w:pPr>
            <w:r>
              <w:rPr>
                <w:rFonts w:ascii="Helvetica Neue" w:eastAsia="Helvetica Neue" w:hAnsi="Helvetica Neue" w:cs="Helvetica Neue"/>
                <w:color w:val="000000"/>
                <w:sz w:val="13"/>
                <w:szCs w:val="13"/>
              </w:rPr>
              <w:t>25</w:t>
            </w:r>
          </w:p>
        </w:tc>
        <w:tc>
          <w:tcPr>
            <w:tcW w:w="447" w:type="dxa"/>
            <w:tcMar>
              <w:top w:w="0" w:type="dxa"/>
              <w:left w:w="75" w:type="dxa"/>
              <w:bottom w:w="0" w:type="dxa"/>
              <w:right w:w="75" w:type="dxa"/>
            </w:tcMar>
            <w:vAlign w:val="center"/>
          </w:tcPr>
          <w:p w14:paraId="6378D90D" w14:textId="77777777" w:rsidR="00B85ED1" w:rsidRDefault="00B85ED1" w:rsidP="00775F70">
            <w:pPr>
              <w:rPr>
                <w:sz w:val="13"/>
                <w:szCs w:val="13"/>
              </w:rPr>
            </w:pPr>
            <w:r>
              <w:rPr>
                <w:rFonts w:ascii="Helvetica Neue" w:eastAsia="Helvetica Neue" w:hAnsi="Helvetica Neue" w:cs="Helvetica Neue"/>
                <w:color w:val="000000"/>
                <w:sz w:val="13"/>
                <w:szCs w:val="13"/>
              </w:rPr>
              <w:t>12</w:t>
            </w:r>
          </w:p>
        </w:tc>
        <w:tc>
          <w:tcPr>
            <w:tcW w:w="446" w:type="dxa"/>
            <w:tcMar>
              <w:top w:w="0" w:type="dxa"/>
              <w:left w:w="75" w:type="dxa"/>
              <w:bottom w:w="0" w:type="dxa"/>
              <w:right w:w="75" w:type="dxa"/>
            </w:tcMar>
            <w:vAlign w:val="center"/>
          </w:tcPr>
          <w:p w14:paraId="2E2BBD5D" w14:textId="77777777" w:rsidR="00B85ED1" w:rsidRDefault="00B85ED1" w:rsidP="00775F70">
            <w:pPr>
              <w:rPr>
                <w:sz w:val="13"/>
                <w:szCs w:val="13"/>
              </w:rPr>
            </w:pPr>
            <w:r>
              <w:rPr>
                <w:rFonts w:ascii="Helvetica Neue" w:eastAsia="Helvetica Neue" w:hAnsi="Helvetica Neue" w:cs="Helvetica Neue"/>
                <w:color w:val="000000"/>
                <w:sz w:val="13"/>
                <w:szCs w:val="13"/>
              </w:rPr>
              <w:t>2</w:t>
            </w:r>
          </w:p>
        </w:tc>
        <w:tc>
          <w:tcPr>
            <w:tcW w:w="396" w:type="dxa"/>
            <w:tcMar>
              <w:top w:w="0" w:type="dxa"/>
              <w:left w:w="75" w:type="dxa"/>
              <w:bottom w:w="0" w:type="dxa"/>
              <w:right w:w="75" w:type="dxa"/>
            </w:tcMar>
            <w:vAlign w:val="center"/>
          </w:tcPr>
          <w:p w14:paraId="5F0C5301"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18" w:type="dxa"/>
            <w:tcMar>
              <w:top w:w="0" w:type="dxa"/>
              <w:left w:w="75" w:type="dxa"/>
              <w:bottom w:w="0" w:type="dxa"/>
              <w:right w:w="75" w:type="dxa"/>
            </w:tcMar>
            <w:vAlign w:val="center"/>
          </w:tcPr>
          <w:p w14:paraId="76D92C5F"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32" w:type="dxa"/>
            <w:tcMar>
              <w:top w:w="0" w:type="dxa"/>
              <w:left w:w="75" w:type="dxa"/>
              <w:bottom w:w="0" w:type="dxa"/>
              <w:right w:w="75" w:type="dxa"/>
            </w:tcMar>
            <w:vAlign w:val="center"/>
          </w:tcPr>
          <w:p w14:paraId="04881EA5" w14:textId="77777777" w:rsidR="00B85ED1" w:rsidRDefault="00B85ED1" w:rsidP="00775F70">
            <w:pPr>
              <w:rPr>
                <w:sz w:val="13"/>
                <w:szCs w:val="13"/>
              </w:rPr>
            </w:pPr>
            <w:r>
              <w:rPr>
                <w:rFonts w:ascii="Helvetica Neue" w:eastAsia="Helvetica Neue" w:hAnsi="Helvetica Neue" w:cs="Helvetica Neue"/>
                <w:color w:val="000000"/>
                <w:sz w:val="13"/>
                <w:szCs w:val="13"/>
              </w:rPr>
              <w:t>3</w:t>
            </w:r>
          </w:p>
        </w:tc>
        <w:tc>
          <w:tcPr>
            <w:tcW w:w="432" w:type="dxa"/>
            <w:tcMar>
              <w:top w:w="0" w:type="dxa"/>
              <w:left w:w="75" w:type="dxa"/>
              <w:bottom w:w="0" w:type="dxa"/>
              <w:right w:w="75" w:type="dxa"/>
            </w:tcMar>
            <w:vAlign w:val="center"/>
          </w:tcPr>
          <w:p w14:paraId="750C433B"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338" w:type="dxa"/>
            <w:tcMar>
              <w:top w:w="0" w:type="dxa"/>
              <w:left w:w="75" w:type="dxa"/>
              <w:bottom w:w="0" w:type="dxa"/>
              <w:right w:w="75" w:type="dxa"/>
            </w:tcMar>
            <w:vAlign w:val="center"/>
          </w:tcPr>
          <w:p w14:paraId="727C1D79"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39" w:type="dxa"/>
            <w:tcMar>
              <w:top w:w="0" w:type="dxa"/>
              <w:left w:w="75" w:type="dxa"/>
              <w:bottom w:w="0" w:type="dxa"/>
              <w:right w:w="75" w:type="dxa"/>
            </w:tcMar>
            <w:vAlign w:val="center"/>
          </w:tcPr>
          <w:p w14:paraId="1E83B2A8" w14:textId="77777777" w:rsidR="00B85ED1" w:rsidRDefault="00B85ED1" w:rsidP="00775F70">
            <w:pPr>
              <w:rPr>
                <w:sz w:val="13"/>
                <w:szCs w:val="13"/>
              </w:rPr>
            </w:pPr>
            <w:r>
              <w:rPr>
                <w:rFonts w:ascii="Helvetica Neue" w:eastAsia="Helvetica Neue" w:hAnsi="Helvetica Neue" w:cs="Helvetica Neue"/>
                <w:color w:val="000000"/>
                <w:sz w:val="13"/>
                <w:szCs w:val="13"/>
              </w:rPr>
              <w:t>48</w:t>
            </w:r>
          </w:p>
        </w:tc>
      </w:tr>
      <w:tr w:rsidR="00B85ED1" w14:paraId="714E6D04" w14:textId="77777777" w:rsidTr="00775F70">
        <w:trPr>
          <w:trHeight w:val="224"/>
          <w:jc w:val="center"/>
        </w:trPr>
        <w:tc>
          <w:tcPr>
            <w:tcW w:w="735" w:type="dxa"/>
            <w:tcBorders>
              <w:right w:val="single" w:sz="4" w:space="0" w:color="000000"/>
            </w:tcBorders>
            <w:tcMar>
              <w:top w:w="0" w:type="dxa"/>
              <w:left w:w="75" w:type="dxa"/>
              <w:bottom w:w="0" w:type="dxa"/>
              <w:right w:w="75" w:type="dxa"/>
            </w:tcMar>
            <w:vAlign w:val="center"/>
          </w:tcPr>
          <w:p w14:paraId="14AE7201" w14:textId="77777777" w:rsidR="00B85ED1" w:rsidRDefault="00B85ED1" w:rsidP="00775F70">
            <w:pPr>
              <w:rPr>
                <w:sz w:val="13"/>
                <w:szCs w:val="13"/>
              </w:rPr>
            </w:pPr>
            <w:r>
              <w:rPr>
                <w:rFonts w:ascii="Helvetica Neue" w:eastAsia="Helvetica Neue" w:hAnsi="Helvetica Neue" w:cs="Helvetica Neue"/>
                <w:b/>
                <w:color w:val="000000"/>
                <w:sz w:val="13"/>
                <w:szCs w:val="13"/>
              </w:rPr>
              <w:t>Unknown</w:t>
            </w:r>
          </w:p>
        </w:tc>
        <w:tc>
          <w:tcPr>
            <w:tcW w:w="418" w:type="dxa"/>
            <w:tcBorders>
              <w:left w:val="single" w:sz="4" w:space="0" w:color="000000"/>
            </w:tcBorders>
            <w:tcMar>
              <w:top w:w="0" w:type="dxa"/>
              <w:left w:w="75" w:type="dxa"/>
              <w:bottom w:w="0" w:type="dxa"/>
              <w:right w:w="75" w:type="dxa"/>
            </w:tcMar>
            <w:vAlign w:val="center"/>
          </w:tcPr>
          <w:p w14:paraId="03585992"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25" w:type="dxa"/>
            <w:tcMar>
              <w:top w:w="0" w:type="dxa"/>
              <w:left w:w="75" w:type="dxa"/>
              <w:bottom w:w="0" w:type="dxa"/>
              <w:right w:w="75" w:type="dxa"/>
            </w:tcMar>
            <w:vAlign w:val="center"/>
          </w:tcPr>
          <w:p w14:paraId="6F70FB45"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18" w:type="dxa"/>
            <w:tcMar>
              <w:top w:w="0" w:type="dxa"/>
              <w:left w:w="75" w:type="dxa"/>
              <w:bottom w:w="0" w:type="dxa"/>
              <w:right w:w="75" w:type="dxa"/>
            </w:tcMar>
            <w:vAlign w:val="center"/>
          </w:tcPr>
          <w:p w14:paraId="5C647FF9" w14:textId="77777777" w:rsidR="00B85ED1" w:rsidRDefault="00B85ED1" w:rsidP="00775F70">
            <w:pPr>
              <w:rPr>
                <w:sz w:val="13"/>
                <w:szCs w:val="13"/>
              </w:rPr>
            </w:pPr>
            <w:r>
              <w:rPr>
                <w:rFonts w:ascii="Helvetica Neue" w:eastAsia="Helvetica Neue" w:hAnsi="Helvetica Neue" w:cs="Helvetica Neue"/>
                <w:color w:val="000000"/>
                <w:sz w:val="13"/>
                <w:szCs w:val="13"/>
              </w:rPr>
              <w:t>1</w:t>
            </w:r>
          </w:p>
        </w:tc>
        <w:tc>
          <w:tcPr>
            <w:tcW w:w="418" w:type="dxa"/>
            <w:tcMar>
              <w:top w:w="0" w:type="dxa"/>
              <w:left w:w="75" w:type="dxa"/>
              <w:bottom w:w="0" w:type="dxa"/>
              <w:right w:w="75" w:type="dxa"/>
            </w:tcMar>
            <w:vAlign w:val="center"/>
          </w:tcPr>
          <w:p w14:paraId="168E61AE"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32" w:type="dxa"/>
            <w:tcMar>
              <w:top w:w="0" w:type="dxa"/>
              <w:left w:w="75" w:type="dxa"/>
              <w:bottom w:w="0" w:type="dxa"/>
              <w:right w:w="75" w:type="dxa"/>
            </w:tcMar>
            <w:vAlign w:val="center"/>
          </w:tcPr>
          <w:p w14:paraId="6F460B1A" w14:textId="77777777" w:rsidR="00B85ED1" w:rsidRDefault="00B85ED1" w:rsidP="00775F70">
            <w:pPr>
              <w:rPr>
                <w:sz w:val="13"/>
                <w:szCs w:val="13"/>
              </w:rPr>
            </w:pPr>
            <w:r>
              <w:rPr>
                <w:rFonts w:ascii="Helvetica Neue" w:eastAsia="Helvetica Neue" w:hAnsi="Helvetica Neue" w:cs="Helvetica Neue"/>
                <w:color w:val="000000"/>
                <w:sz w:val="13"/>
                <w:szCs w:val="13"/>
              </w:rPr>
              <w:t>7</w:t>
            </w:r>
          </w:p>
        </w:tc>
        <w:tc>
          <w:tcPr>
            <w:tcW w:w="432" w:type="dxa"/>
            <w:tcMar>
              <w:top w:w="0" w:type="dxa"/>
              <w:left w:w="75" w:type="dxa"/>
              <w:bottom w:w="0" w:type="dxa"/>
              <w:right w:w="75" w:type="dxa"/>
            </w:tcMar>
            <w:vAlign w:val="center"/>
          </w:tcPr>
          <w:p w14:paraId="6D24DBCE"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374" w:type="dxa"/>
            <w:tcMar>
              <w:top w:w="0" w:type="dxa"/>
              <w:left w:w="75" w:type="dxa"/>
              <w:bottom w:w="0" w:type="dxa"/>
              <w:right w:w="75" w:type="dxa"/>
            </w:tcMar>
            <w:vAlign w:val="center"/>
          </w:tcPr>
          <w:p w14:paraId="3A115550"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367" w:type="dxa"/>
            <w:tcMar>
              <w:top w:w="0" w:type="dxa"/>
              <w:left w:w="75" w:type="dxa"/>
              <w:bottom w:w="0" w:type="dxa"/>
              <w:right w:w="75" w:type="dxa"/>
            </w:tcMar>
            <w:vAlign w:val="center"/>
          </w:tcPr>
          <w:p w14:paraId="4602B20F"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03" w:type="dxa"/>
            <w:tcMar>
              <w:top w:w="0" w:type="dxa"/>
              <w:left w:w="75" w:type="dxa"/>
              <w:bottom w:w="0" w:type="dxa"/>
              <w:right w:w="75" w:type="dxa"/>
            </w:tcMar>
            <w:vAlign w:val="center"/>
          </w:tcPr>
          <w:p w14:paraId="7075B4AD"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25" w:type="dxa"/>
            <w:tcMar>
              <w:top w:w="0" w:type="dxa"/>
              <w:left w:w="75" w:type="dxa"/>
              <w:bottom w:w="0" w:type="dxa"/>
              <w:right w:w="75" w:type="dxa"/>
            </w:tcMar>
            <w:vAlign w:val="center"/>
          </w:tcPr>
          <w:p w14:paraId="6EA138C5"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10" w:type="dxa"/>
            <w:tcMar>
              <w:top w:w="0" w:type="dxa"/>
              <w:left w:w="75" w:type="dxa"/>
              <w:bottom w:w="0" w:type="dxa"/>
              <w:right w:w="75" w:type="dxa"/>
            </w:tcMar>
            <w:vAlign w:val="center"/>
          </w:tcPr>
          <w:p w14:paraId="3A0BDB5F"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39" w:type="dxa"/>
            <w:tcMar>
              <w:top w:w="0" w:type="dxa"/>
              <w:left w:w="75" w:type="dxa"/>
              <w:bottom w:w="0" w:type="dxa"/>
              <w:right w:w="75" w:type="dxa"/>
            </w:tcMar>
            <w:vAlign w:val="center"/>
          </w:tcPr>
          <w:p w14:paraId="73EBA473"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25" w:type="dxa"/>
            <w:tcMar>
              <w:top w:w="0" w:type="dxa"/>
              <w:left w:w="75" w:type="dxa"/>
              <w:bottom w:w="0" w:type="dxa"/>
              <w:right w:w="75" w:type="dxa"/>
            </w:tcMar>
            <w:vAlign w:val="center"/>
          </w:tcPr>
          <w:p w14:paraId="3210C0EC" w14:textId="77777777" w:rsidR="00B85ED1" w:rsidRDefault="00B85ED1" w:rsidP="00775F70">
            <w:pPr>
              <w:rPr>
                <w:sz w:val="13"/>
                <w:szCs w:val="13"/>
              </w:rPr>
            </w:pPr>
            <w:r>
              <w:rPr>
                <w:rFonts w:ascii="Helvetica Neue" w:eastAsia="Helvetica Neue" w:hAnsi="Helvetica Neue" w:cs="Helvetica Neue"/>
                <w:color w:val="000000"/>
                <w:sz w:val="13"/>
                <w:szCs w:val="13"/>
              </w:rPr>
              <w:t>1</w:t>
            </w:r>
          </w:p>
        </w:tc>
        <w:tc>
          <w:tcPr>
            <w:tcW w:w="418" w:type="dxa"/>
            <w:tcMar>
              <w:top w:w="0" w:type="dxa"/>
              <w:left w:w="75" w:type="dxa"/>
              <w:bottom w:w="0" w:type="dxa"/>
              <w:right w:w="75" w:type="dxa"/>
            </w:tcMar>
            <w:vAlign w:val="center"/>
          </w:tcPr>
          <w:p w14:paraId="47C5DC00"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03" w:type="dxa"/>
            <w:tcMar>
              <w:top w:w="0" w:type="dxa"/>
              <w:left w:w="75" w:type="dxa"/>
              <w:bottom w:w="0" w:type="dxa"/>
              <w:right w:w="75" w:type="dxa"/>
            </w:tcMar>
            <w:vAlign w:val="center"/>
          </w:tcPr>
          <w:p w14:paraId="0C95C3AB"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47" w:type="dxa"/>
            <w:tcMar>
              <w:top w:w="0" w:type="dxa"/>
              <w:left w:w="75" w:type="dxa"/>
              <w:bottom w:w="0" w:type="dxa"/>
              <w:right w:w="75" w:type="dxa"/>
            </w:tcMar>
            <w:vAlign w:val="center"/>
          </w:tcPr>
          <w:p w14:paraId="68803E87"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46" w:type="dxa"/>
            <w:tcMar>
              <w:top w:w="0" w:type="dxa"/>
              <w:left w:w="75" w:type="dxa"/>
              <w:bottom w:w="0" w:type="dxa"/>
              <w:right w:w="75" w:type="dxa"/>
            </w:tcMar>
            <w:vAlign w:val="center"/>
          </w:tcPr>
          <w:p w14:paraId="1AEB9EDB"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396" w:type="dxa"/>
            <w:tcMar>
              <w:top w:w="0" w:type="dxa"/>
              <w:left w:w="75" w:type="dxa"/>
              <w:bottom w:w="0" w:type="dxa"/>
              <w:right w:w="75" w:type="dxa"/>
            </w:tcMar>
            <w:vAlign w:val="center"/>
          </w:tcPr>
          <w:p w14:paraId="5C39FAEB"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18" w:type="dxa"/>
            <w:tcMar>
              <w:top w:w="0" w:type="dxa"/>
              <w:left w:w="75" w:type="dxa"/>
              <w:bottom w:w="0" w:type="dxa"/>
              <w:right w:w="75" w:type="dxa"/>
            </w:tcMar>
            <w:vAlign w:val="center"/>
          </w:tcPr>
          <w:p w14:paraId="375BEE86"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32" w:type="dxa"/>
            <w:tcMar>
              <w:top w:w="0" w:type="dxa"/>
              <w:left w:w="75" w:type="dxa"/>
              <w:bottom w:w="0" w:type="dxa"/>
              <w:right w:w="75" w:type="dxa"/>
            </w:tcMar>
            <w:vAlign w:val="center"/>
          </w:tcPr>
          <w:p w14:paraId="5CDA6CC2"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32" w:type="dxa"/>
            <w:tcMar>
              <w:top w:w="0" w:type="dxa"/>
              <w:left w:w="75" w:type="dxa"/>
              <w:bottom w:w="0" w:type="dxa"/>
              <w:right w:w="75" w:type="dxa"/>
            </w:tcMar>
            <w:vAlign w:val="center"/>
          </w:tcPr>
          <w:p w14:paraId="428B45C3"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338" w:type="dxa"/>
            <w:tcMar>
              <w:top w:w="0" w:type="dxa"/>
              <w:left w:w="75" w:type="dxa"/>
              <w:bottom w:w="0" w:type="dxa"/>
              <w:right w:w="75" w:type="dxa"/>
            </w:tcMar>
            <w:vAlign w:val="center"/>
          </w:tcPr>
          <w:p w14:paraId="74002A45"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c>
          <w:tcPr>
            <w:tcW w:w="439" w:type="dxa"/>
            <w:tcMar>
              <w:top w:w="0" w:type="dxa"/>
              <w:left w:w="75" w:type="dxa"/>
              <w:bottom w:w="0" w:type="dxa"/>
              <w:right w:w="75" w:type="dxa"/>
            </w:tcMar>
            <w:vAlign w:val="center"/>
          </w:tcPr>
          <w:p w14:paraId="45629081" w14:textId="77777777" w:rsidR="00B85ED1" w:rsidRDefault="00B85ED1" w:rsidP="00775F70">
            <w:pPr>
              <w:rPr>
                <w:sz w:val="13"/>
                <w:szCs w:val="13"/>
              </w:rPr>
            </w:pPr>
            <w:r>
              <w:rPr>
                <w:rFonts w:ascii="Helvetica Neue" w:eastAsia="Helvetica Neue" w:hAnsi="Helvetica Neue" w:cs="Helvetica Neue"/>
                <w:color w:val="000000"/>
                <w:sz w:val="13"/>
                <w:szCs w:val="13"/>
              </w:rPr>
              <w:t>0</w:t>
            </w:r>
          </w:p>
        </w:tc>
      </w:tr>
    </w:tbl>
    <w:p w14:paraId="68B92F95" w14:textId="77777777" w:rsidR="00B85ED1" w:rsidRDefault="00B85ED1" w:rsidP="00B85ED1">
      <w:pPr>
        <w:shd w:val="clear" w:color="auto" w:fill="FFFFFF"/>
        <w:spacing w:line="480" w:lineRule="auto"/>
        <w:jc w:val="both"/>
      </w:pPr>
    </w:p>
    <w:p w14:paraId="23634E28" w14:textId="77777777" w:rsidR="00B85ED1" w:rsidRDefault="00B85ED1" w:rsidP="00B85ED1">
      <w:pPr>
        <w:shd w:val="clear" w:color="auto" w:fill="FFFFFF"/>
        <w:spacing w:line="480" w:lineRule="auto"/>
        <w:jc w:val="both"/>
      </w:pPr>
    </w:p>
    <w:p w14:paraId="33BA2501" w14:textId="77777777" w:rsidR="00B85ED1" w:rsidRDefault="00B85ED1" w:rsidP="00B85ED1">
      <w:pPr>
        <w:shd w:val="clear" w:color="auto" w:fill="FFFFFF"/>
        <w:jc w:val="center"/>
        <w:rPr>
          <w:rFonts w:ascii="Arial" w:eastAsia="Arial" w:hAnsi="Arial" w:cs="Arial"/>
        </w:rPr>
      </w:pPr>
    </w:p>
    <w:p w14:paraId="3C710FB1" w14:textId="77777777" w:rsidR="00B85ED1" w:rsidRDefault="00B85ED1" w:rsidP="00B85ED1">
      <w:pPr>
        <w:spacing w:line="276" w:lineRule="auto"/>
        <w:jc w:val="both"/>
      </w:pPr>
    </w:p>
    <w:p w14:paraId="5873CFEB" w14:textId="77777777" w:rsidR="00B85ED1" w:rsidRDefault="00B85ED1" w:rsidP="00B85ED1">
      <w:pPr>
        <w:spacing w:line="276" w:lineRule="auto"/>
        <w:jc w:val="both"/>
      </w:pPr>
    </w:p>
    <w:p w14:paraId="6DFC434F" w14:textId="77777777" w:rsidR="00B85ED1" w:rsidRDefault="00B85ED1" w:rsidP="00B85ED1">
      <w:pPr>
        <w:spacing w:line="480" w:lineRule="auto"/>
        <w:jc w:val="both"/>
        <w:rPr>
          <w:rFonts w:ascii="Arial" w:eastAsia="Arial" w:hAnsi="Arial" w:cs="Arial"/>
        </w:rPr>
      </w:pPr>
    </w:p>
    <w:p w14:paraId="01AF1ED8" w14:textId="12FF9F4A" w:rsidR="00B85ED1" w:rsidRDefault="00B85ED1" w:rsidP="00B85ED1">
      <w:pPr>
        <w:spacing w:line="480" w:lineRule="auto"/>
        <w:jc w:val="both"/>
        <w:rPr>
          <w:rFonts w:ascii="Arial" w:eastAsia="Arial" w:hAnsi="Arial" w:cs="Arial"/>
        </w:rPr>
      </w:pPr>
      <w:bookmarkStart w:id="9" w:name="_Hlk109142732"/>
      <w:r>
        <w:rPr>
          <w:rFonts w:ascii="Arial" w:eastAsia="Arial" w:hAnsi="Arial" w:cs="Arial"/>
          <w:b/>
        </w:rPr>
        <w:lastRenderedPageBreak/>
        <w:t xml:space="preserve">Table </w:t>
      </w:r>
      <w:r w:rsidR="00B8792A">
        <w:rPr>
          <w:rFonts w:ascii="Arial" w:eastAsia="Arial" w:hAnsi="Arial" w:cs="Arial"/>
          <w:b/>
        </w:rPr>
        <w:t>F</w:t>
      </w:r>
      <w:r>
        <w:rPr>
          <w:rFonts w:ascii="Arial" w:eastAsia="Arial" w:hAnsi="Arial" w:cs="Arial"/>
          <w:b/>
        </w:rPr>
        <w:t>: Sample information for isolates classified as resistant to all 13 drugs tested</w:t>
      </w:r>
      <w:r>
        <w:rPr>
          <w:rFonts w:ascii="Arial" w:eastAsia="Arial" w:hAnsi="Arial" w:cs="Arial"/>
        </w:rPr>
        <w:t>.</w:t>
      </w:r>
    </w:p>
    <w:tbl>
      <w:tblPr>
        <w:tblStyle w:val="a9"/>
        <w:tblW w:w="8955" w:type="dxa"/>
        <w:tblBorders>
          <w:top w:val="single" w:sz="4" w:space="0" w:color="7F7F7F"/>
          <w:left w:val="single" w:sz="4" w:space="0" w:color="000000"/>
          <w:bottom w:val="single" w:sz="4" w:space="0" w:color="7F7F7F"/>
          <w:right w:val="single" w:sz="4" w:space="0" w:color="000000"/>
          <w:insideH w:val="single" w:sz="4" w:space="0" w:color="000000"/>
          <w:insideV w:val="single" w:sz="4" w:space="0" w:color="000000"/>
        </w:tblBorders>
        <w:tblLayout w:type="fixed"/>
        <w:tblLook w:val="06A0" w:firstRow="1" w:lastRow="0" w:firstColumn="1" w:lastColumn="0" w:noHBand="1" w:noVBand="1"/>
      </w:tblPr>
      <w:tblGrid>
        <w:gridCol w:w="4905"/>
        <w:gridCol w:w="2505"/>
        <w:gridCol w:w="1545"/>
      </w:tblGrid>
      <w:tr w:rsidR="00B85ED1" w14:paraId="29F2B8D3" w14:textId="77777777" w:rsidTr="00775F70">
        <w:trPr>
          <w:cnfStyle w:val="100000000000" w:firstRow="1" w:lastRow="0" w:firstColumn="0" w:lastColumn="0" w:oddVBand="0" w:evenVBand="0" w:oddHBand="0"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4905" w:type="dxa"/>
          </w:tcPr>
          <w:bookmarkEnd w:id="9"/>
          <w:p w14:paraId="363F02BC" w14:textId="77777777" w:rsidR="00B85ED1" w:rsidRDefault="00B85ED1" w:rsidP="00775F70">
            <w:pPr>
              <w:spacing w:line="276" w:lineRule="auto"/>
              <w:jc w:val="center"/>
              <w:rPr>
                <w:rFonts w:ascii="Arial" w:eastAsia="Arial" w:hAnsi="Arial" w:cs="Arial"/>
              </w:rPr>
            </w:pPr>
            <w:r>
              <w:rPr>
                <w:rFonts w:ascii="Arial" w:eastAsia="Arial" w:hAnsi="Arial" w:cs="Arial"/>
                <w:color w:val="000000"/>
              </w:rPr>
              <w:t>UNIQUEID</w:t>
            </w:r>
          </w:p>
        </w:tc>
        <w:tc>
          <w:tcPr>
            <w:tcW w:w="2505" w:type="dxa"/>
          </w:tcPr>
          <w:p w14:paraId="2A58BDF8" w14:textId="77777777" w:rsidR="00B85ED1" w:rsidRDefault="00B85ED1" w:rsidP="00775F70">
            <w:pPr>
              <w:spacing w:line="276" w:lineRule="auto"/>
              <w:jc w:val="center"/>
              <w:cnfStyle w:val="100000000000" w:firstRow="1" w:lastRow="0" w:firstColumn="0" w:lastColumn="0" w:oddVBand="0" w:evenVBand="0" w:oddHBand="0" w:evenHBand="0" w:firstRowFirstColumn="0" w:firstRowLastColumn="0" w:lastRowFirstColumn="0" w:lastRowLastColumn="0"/>
              <w:rPr>
                <w:rFonts w:ascii="Arial" w:eastAsia="Arial" w:hAnsi="Arial" w:cs="Arial"/>
              </w:rPr>
            </w:pPr>
            <w:r>
              <w:rPr>
                <w:rFonts w:ascii="Arial" w:eastAsia="Arial" w:hAnsi="Arial" w:cs="Arial"/>
                <w:color w:val="000000"/>
              </w:rPr>
              <w:t>COUNTRY OF ORIGIN</w:t>
            </w:r>
          </w:p>
        </w:tc>
        <w:tc>
          <w:tcPr>
            <w:tcW w:w="1545" w:type="dxa"/>
          </w:tcPr>
          <w:p w14:paraId="297C8B24" w14:textId="77777777" w:rsidR="00B85ED1" w:rsidRDefault="00B85ED1" w:rsidP="00775F70">
            <w:pPr>
              <w:spacing w:line="276" w:lineRule="auto"/>
              <w:jc w:val="center"/>
              <w:cnfStyle w:val="100000000000" w:firstRow="1" w:lastRow="0" w:firstColumn="0" w:lastColumn="0" w:oddVBand="0" w:evenVBand="0" w:oddHBand="0" w:evenHBand="0" w:firstRowFirstColumn="0" w:firstRowLastColumn="0" w:lastRowFirstColumn="0" w:lastRowLastColumn="0"/>
              <w:rPr>
                <w:rFonts w:ascii="Arial" w:eastAsia="Arial" w:hAnsi="Arial" w:cs="Arial"/>
              </w:rPr>
            </w:pPr>
            <w:r>
              <w:rPr>
                <w:rFonts w:ascii="Arial" w:eastAsia="Arial" w:hAnsi="Arial" w:cs="Arial"/>
                <w:color w:val="000000"/>
              </w:rPr>
              <w:t>LINEAGE</w:t>
            </w:r>
          </w:p>
        </w:tc>
      </w:tr>
      <w:tr w:rsidR="00B85ED1" w14:paraId="0211B377" w14:textId="77777777" w:rsidTr="00775F70">
        <w:trPr>
          <w:trHeight w:val="315"/>
        </w:trPr>
        <w:tc>
          <w:tcPr>
            <w:cnfStyle w:val="001000000000" w:firstRow="0" w:lastRow="0" w:firstColumn="1" w:lastColumn="0" w:oddVBand="0" w:evenVBand="0" w:oddHBand="0" w:evenHBand="0" w:firstRowFirstColumn="0" w:firstRowLastColumn="0" w:lastRowFirstColumn="0" w:lastRowLastColumn="0"/>
            <w:tcW w:w="4905" w:type="dxa"/>
          </w:tcPr>
          <w:p w14:paraId="5FA93AD6" w14:textId="77777777" w:rsidR="00B85ED1" w:rsidRDefault="00B85ED1" w:rsidP="00775F70">
            <w:pPr>
              <w:spacing w:line="276" w:lineRule="auto"/>
              <w:jc w:val="center"/>
              <w:rPr>
                <w:rFonts w:ascii="Arial" w:eastAsia="Arial" w:hAnsi="Arial" w:cs="Arial"/>
              </w:rPr>
            </w:pPr>
            <w:r>
              <w:rPr>
                <w:rFonts w:ascii="Arial" w:eastAsia="Arial" w:hAnsi="Arial" w:cs="Arial"/>
                <w:b w:val="0"/>
                <w:color w:val="000000"/>
              </w:rPr>
              <w:t>site.11.subj.XTB-18-224.lab.XTB-18-224.iso.1</w:t>
            </w:r>
          </w:p>
        </w:tc>
        <w:tc>
          <w:tcPr>
            <w:tcW w:w="2505" w:type="dxa"/>
          </w:tcPr>
          <w:p w14:paraId="7A4308D1" w14:textId="77777777" w:rsidR="00B85ED1" w:rsidRDefault="00B85ED1" w:rsidP="00775F70">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Pr>
                <w:rFonts w:ascii="Arial" w:eastAsia="Arial" w:hAnsi="Arial" w:cs="Arial"/>
                <w:color w:val="000000"/>
              </w:rPr>
              <w:t>UNKNOWN</w:t>
            </w:r>
          </w:p>
        </w:tc>
        <w:tc>
          <w:tcPr>
            <w:tcW w:w="1545" w:type="dxa"/>
          </w:tcPr>
          <w:p w14:paraId="78B63B66" w14:textId="77777777" w:rsidR="00B85ED1" w:rsidRDefault="00B85ED1" w:rsidP="00775F70">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Pr>
                <w:rFonts w:ascii="Arial" w:eastAsia="Arial" w:hAnsi="Arial" w:cs="Arial"/>
                <w:color w:val="000000"/>
              </w:rPr>
              <w:t>Lineage 2</w:t>
            </w:r>
          </w:p>
        </w:tc>
      </w:tr>
      <w:tr w:rsidR="00B85ED1" w14:paraId="29BA1B56" w14:textId="77777777" w:rsidTr="00775F70">
        <w:trPr>
          <w:trHeight w:val="315"/>
        </w:trPr>
        <w:tc>
          <w:tcPr>
            <w:cnfStyle w:val="001000000000" w:firstRow="0" w:lastRow="0" w:firstColumn="1" w:lastColumn="0" w:oddVBand="0" w:evenVBand="0" w:oddHBand="0" w:evenHBand="0" w:firstRowFirstColumn="0" w:firstRowLastColumn="0" w:lastRowFirstColumn="0" w:lastRowLastColumn="0"/>
            <w:tcW w:w="4905" w:type="dxa"/>
          </w:tcPr>
          <w:p w14:paraId="7C1E95FF" w14:textId="77777777" w:rsidR="00B85ED1" w:rsidRPr="00B8792A" w:rsidRDefault="00B85ED1" w:rsidP="00775F70">
            <w:pPr>
              <w:spacing w:line="276" w:lineRule="auto"/>
              <w:jc w:val="center"/>
              <w:rPr>
                <w:rFonts w:ascii="Arial" w:eastAsia="Arial" w:hAnsi="Arial" w:cs="Arial"/>
                <w:lang w:val="es-ES"/>
              </w:rPr>
            </w:pPr>
            <w:r w:rsidRPr="00B8792A">
              <w:rPr>
                <w:rFonts w:ascii="Arial" w:eastAsia="Arial" w:hAnsi="Arial" w:cs="Arial"/>
                <w:b w:val="0"/>
                <w:color w:val="000000"/>
                <w:lang w:val="es-ES"/>
              </w:rPr>
              <w:t>site.10.subj.YA00026182.lab.YA00026182.iso.1</w:t>
            </w:r>
          </w:p>
        </w:tc>
        <w:tc>
          <w:tcPr>
            <w:tcW w:w="2505" w:type="dxa"/>
          </w:tcPr>
          <w:p w14:paraId="3C6D5991" w14:textId="22981CAA" w:rsidR="00B85ED1" w:rsidRDefault="00B85ED1" w:rsidP="00775F70">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Pr>
                <w:rFonts w:ascii="Arial" w:eastAsia="Arial" w:hAnsi="Arial" w:cs="Arial"/>
                <w:color w:val="000000"/>
              </w:rPr>
              <w:t>S.</w:t>
            </w:r>
            <w:r w:rsidR="00E20EB1">
              <w:rPr>
                <w:rFonts w:ascii="Arial" w:eastAsia="Arial" w:hAnsi="Arial" w:cs="Arial"/>
                <w:color w:val="000000"/>
              </w:rPr>
              <w:t xml:space="preserve"> </w:t>
            </w:r>
            <w:r>
              <w:rPr>
                <w:rFonts w:ascii="Arial" w:eastAsia="Arial" w:hAnsi="Arial" w:cs="Arial"/>
                <w:color w:val="000000"/>
              </w:rPr>
              <w:t>Africa</w:t>
            </w:r>
          </w:p>
        </w:tc>
        <w:tc>
          <w:tcPr>
            <w:tcW w:w="1545" w:type="dxa"/>
          </w:tcPr>
          <w:p w14:paraId="4A11D8E1" w14:textId="77777777" w:rsidR="00B85ED1" w:rsidRDefault="00B85ED1" w:rsidP="00775F70">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Pr>
                <w:rFonts w:ascii="Arial" w:eastAsia="Arial" w:hAnsi="Arial" w:cs="Arial"/>
                <w:color w:val="000000"/>
              </w:rPr>
              <w:t>Lineage 4</w:t>
            </w:r>
          </w:p>
        </w:tc>
      </w:tr>
    </w:tbl>
    <w:p w14:paraId="63B785C9" w14:textId="77777777" w:rsidR="00B85ED1" w:rsidRDefault="00B85ED1" w:rsidP="00B85ED1">
      <w:pPr>
        <w:shd w:val="clear" w:color="auto" w:fill="FFFFFF"/>
        <w:spacing w:line="276" w:lineRule="auto"/>
        <w:jc w:val="both"/>
        <w:rPr>
          <w:rFonts w:ascii="Arial" w:eastAsia="Arial" w:hAnsi="Arial" w:cs="Arial"/>
          <w:sz w:val="21"/>
          <w:szCs w:val="21"/>
        </w:rPr>
      </w:pPr>
    </w:p>
    <w:p w14:paraId="12945E2B" w14:textId="77777777" w:rsidR="00B85ED1" w:rsidRDefault="00B85ED1" w:rsidP="00B85ED1">
      <w:pPr>
        <w:spacing w:line="480" w:lineRule="auto"/>
        <w:rPr>
          <w:rFonts w:ascii="Arial" w:eastAsia="Arial" w:hAnsi="Arial" w:cs="Arial"/>
          <w:b/>
          <w:color w:val="000000"/>
        </w:rPr>
      </w:pPr>
    </w:p>
    <w:p w14:paraId="60ED4B8B" w14:textId="77777777" w:rsidR="00B85ED1" w:rsidRDefault="00B85ED1" w:rsidP="00B85ED1">
      <w:pPr>
        <w:shd w:val="clear" w:color="auto" w:fill="FFFFFF"/>
        <w:rPr>
          <w:rFonts w:ascii="Arial" w:eastAsia="Arial" w:hAnsi="Arial" w:cs="Arial"/>
          <w:sz w:val="21"/>
          <w:szCs w:val="21"/>
        </w:rPr>
      </w:pPr>
    </w:p>
    <w:p w14:paraId="0A780EFB" w14:textId="52E493DA" w:rsidR="00B85ED1" w:rsidRDefault="00B85ED1" w:rsidP="00B85ED1">
      <w:pPr>
        <w:shd w:val="clear" w:color="auto" w:fill="FFFFFF"/>
        <w:rPr>
          <w:rFonts w:ascii="Arial" w:eastAsia="Arial" w:hAnsi="Arial" w:cs="Arial"/>
          <w:sz w:val="21"/>
          <w:szCs w:val="21"/>
        </w:rPr>
      </w:pPr>
    </w:p>
    <w:p w14:paraId="26090091" w14:textId="654BCF65" w:rsidR="00F750E6" w:rsidRDefault="00F750E6" w:rsidP="00B85ED1">
      <w:pPr>
        <w:shd w:val="clear" w:color="auto" w:fill="FFFFFF"/>
        <w:rPr>
          <w:rFonts w:ascii="Arial" w:eastAsia="Arial" w:hAnsi="Arial" w:cs="Arial"/>
          <w:sz w:val="21"/>
          <w:szCs w:val="21"/>
        </w:rPr>
      </w:pPr>
    </w:p>
    <w:p w14:paraId="28605166" w14:textId="5A5E570E" w:rsidR="00F750E6" w:rsidRDefault="00F750E6" w:rsidP="00B85ED1">
      <w:pPr>
        <w:shd w:val="clear" w:color="auto" w:fill="FFFFFF"/>
        <w:rPr>
          <w:rFonts w:ascii="Arial" w:eastAsia="Arial" w:hAnsi="Arial" w:cs="Arial"/>
          <w:sz w:val="21"/>
          <w:szCs w:val="21"/>
        </w:rPr>
      </w:pPr>
    </w:p>
    <w:p w14:paraId="703EA8F9" w14:textId="77777777" w:rsidR="00F750E6" w:rsidRDefault="00F750E6" w:rsidP="00B85ED1">
      <w:pPr>
        <w:shd w:val="clear" w:color="auto" w:fill="FFFFFF"/>
        <w:rPr>
          <w:rFonts w:ascii="Arial" w:eastAsia="Arial" w:hAnsi="Arial" w:cs="Arial"/>
          <w:sz w:val="21"/>
          <w:szCs w:val="21"/>
        </w:rPr>
      </w:pPr>
    </w:p>
    <w:p w14:paraId="3AE373D9" w14:textId="14B9B134" w:rsidR="00B85ED1" w:rsidRDefault="00B85ED1" w:rsidP="00B85ED1">
      <w:pPr>
        <w:shd w:val="clear" w:color="auto" w:fill="FFFFFF"/>
        <w:rPr>
          <w:rFonts w:ascii="Arial" w:eastAsia="Arial" w:hAnsi="Arial" w:cs="Arial"/>
          <w:b/>
        </w:rPr>
      </w:pPr>
      <w:bookmarkStart w:id="10" w:name="_Hlk109142746"/>
      <w:r>
        <w:rPr>
          <w:rFonts w:ascii="Arial" w:eastAsia="Arial" w:hAnsi="Arial" w:cs="Arial"/>
          <w:b/>
        </w:rPr>
        <w:t xml:space="preserve">Table </w:t>
      </w:r>
      <w:r w:rsidR="00B8792A">
        <w:rPr>
          <w:rFonts w:ascii="Arial" w:eastAsia="Arial" w:hAnsi="Arial" w:cs="Arial"/>
          <w:b/>
        </w:rPr>
        <w:t>G</w:t>
      </w:r>
      <w:r>
        <w:rPr>
          <w:rFonts w:ascii="Arial" w:eastAsia="Arial" w:hAnsi="Arial" w:cs="Arial"/>
          <w:b/>
        </w:rPr>
        <w:t xml:space="preserve">: Co-occurrence of antibiotic resistance in CRyPTIC </w:t>
      </w:r>
      <w:r>
        <w:rPr>
          <w:rFonts w:ascii="Arial" w:eastAsia="Arial" w:hAnsi="Arial" w:cs="Arial"/>
          <w:b/>
          <w:i/>
        </w:rPr>
        <w:t>M. tuberculosis</w:t>
      </w:r>
      <w:r>
        <w:rPr>
          <w:rFonts w:ascii="Arial" w:eastAsia="Arial" w:hAnsi="Arial" w:cs="Arial"/>
          <w:b/>
        </w:rPr>
        <w:t xml:space="preserve"> isolates.</w:t>
      </w:r>
    </w:p>
    <w:bookmarkEnd w:id="10"/>
    <w:p w14:paraId="42E01C4E" w14:textId="77777777" w:rsidR="00B85ED1" w:rsidRDefault="00B85ED1" w:rsidP="00B85ED1">
      <w:pPr>
        <w:shd w:val="clear" w:color="auto" w:fill="FFFFFF"/>
      </w:pPr>
    </w:p>
    <w:tbl>
      <w:tblPr>
        <w:tblStyle w:val="aa"/>
        <w:tblW w:w="9015" w:type="dxa"/>
        <w:tblBorders>
          <w:top w:val="single" w:sz="4" w:space="0" w:color="7F7F7F"/>
          <w:left w:val="single" w:sz="4" w:space="0" w:color="000000"/>
          <w:bottom w:val="single" w:sz="4" w:space="0" w:color="7F7F7F"/>
          <w:right w:val="single" w:sz="4" w:space="0" w:color="000000"/>
          <w:insideH w:val="single" w:sz="4" w:space="0" w:color="000000"/>
          <w:insideV w:val="single" w:sz="4" w:space="0" w:color="000000"/>
        </w:tblBorders>
        <w:tblLayout w:type="fixed"/>
        <w:tblLook w:val="06A0" w:firstRow="1" w:lastRow="0" w:firstColumn="1" w:lastColumn="0" w:noHBand="1" w:noVBand="1"/>
      </w:tblPr>
      <w:tblGrid>
        <w:gridCol w:w="643"/>
        <w:gridCol w:w="644"/>
        <w:gridCol w:w="644"/>
        <w:gridCol w:w="644"/>
        <w:gridCol w:w="644"/>
        <w:gridCol w:w="644"/>
        <w:gridCol w:w="644"/>
        <w:gridCol w:w="644"/>
        <w:gridCol w:w="644"/>
        <w:gridCol w:w="644"/>
        <w:gridCol w:w="644"/>
        <w:gridCol w:w="644"/>
        <w:gridCol w:w="644"/>
        <w:gridCol w:w="644"/>
      </w:tblGrid>
      <w:tr w:rsidR="00B85ED1" w14:paraId="5FBAF588" w14:textId="77777777" w:rsidTr="00775F70">
        <w:trPr>
          <w:cnfStyle w:val="100000000000" w:firstRow="1" w:lastRow="0" w:firstColumn="0" w:lastColumn="0" w:oddVBand="0" w:evenVBand="0" w:oddHBand="0" w:evenHBand="0" w:firstRowFirstColumn="0" w:firstRowLastColumn="0" w:lastRowFirstColumn="0" w:lastRowLastColumn="0"/>
          <w:trHeight w:val="315"/>
        </w:trPr>
        <w:tc>
          <w:tcPr>
            <w:cnfStyle w:val="001000000100" w:firstRow="0" w:lastRow="0" w:firstColumn="1" w:lastColumn="0" w:oddVBand="0" w:evenVBand="0" w:oddHBand="0" w:evenHBand="0" w:firstRowFirstColumn="1" w:firstRowLastColumn="0" w:lastRowFirstColumn="0" w:lastRowLastColumn="0"/>
            <w:tcW w:w="644" w:type="dxa"/>
          </w:tcPr>
          <w:p w14:paraId="2AAAB953" w14:textId="77777777" w:rsidR="00B85ED1" w:rsidRDefault="00B85ED1" w:rsidP="00775F70">
            <w:pPr>
              <w:rPr>
                <w:rFonts w:ascii="Arial" w:eastAsia="Arial" w:hAnsi="Arial" w:cs="Arial"/>
                <w:sz w:val="16"/>
                <w:szCs w:val="16"/>
              </w:rPr>
            </w:pPr>
          </w:p>
        </w:tc>
        <w:tc>
          <w:tcPr>
            <w:tcW w:w="644" w:type="dxa"/>
          </w:tcPr>
          <w:p w14:paraId="72946896" w14:textId="77777777" w:rsidR="00B85ED1" w:rsidRDefault="00B85ED1" w:rsidP="00775F70">
            <w:pPr>
              <w:cnfStyle w:val="100000000000" w:firstRow="1" w:lastRow="0" w:firstColumn="0" w:lastColumn="0" w:oddVBand="0" w:evenVBand="0" w:oddHBand="0" w:evenHBand="0" w:firstRowFirstColumn="0" w:firstRowLastColumn="0" w:lastRowFirstColumn="0" w:lastRowLastColumn="0"/>
              <w:rPr>
                <w:rFonts w:ascii="Arial" w:eastAsia="Arial" w:hAnsi="Arial" w:cs="Arial"/>
                <w:color w:val="000000"/>
                <w:sz w:val="16"/>
                <w:szCs w:val="16"/>
              </w:rPr>
            </w:pPr>
            <w:r>
              <w:rPr>
                <w:rFonts w:ascii="Arial" w:eastAsia="Arial" w:hAnsi="Arial" w:cs="Arial"/>
                <w:i w:val="0"/>
                <w:color w:val="000000"/>
                <w:sz w:val="16"/>
                <w:szCs w:val="16"/>
              </w:rPr>
              <w:t>INH</w:t>
            </w:r>
          </w:p>
        </w:tc>
        <w:tc>
          <w:tcPr>
            <w:tcW w:w="644" w:type="dxa"/>
          </w:tcPr>
          <w:p w14:paraId="427D2E9D" w14:textId="77777777" w:rsidR="00B85ED1" w:rsidRDefault="00B85ED1" w:rsidP="00775F70">
            <w:pPr>
              <w:cnfStyle w:val="100000000000" w:firstRow="1" w:lastRow="0" w:firstColumn="0" w:lastColumn="0" w:oddVBand="0" w:evenVBand="0" w:oddHBand="0" w:evenHBand="0" w:firstRowFirstColumn="0" w:firstRowLastColumn="0" w:lastRowFirstColumn="0" w:lastRowLastColumn="0"/>
              <w:rPr>
                <w:rFonts w:ascii="Arial" w:eastAsia="Arial" w:hAnsi="Arial" w:cs="Arial"/>
                <w:color w:val="000000"/>
                <w:sz w:val="16"/>
                <w:szCs w:val="16"/>
              </w:rPr>
            </w:pPr>
            <w:r>
              <w:rPr>
                <w:rFonts w:ascii="Arial" w:eastAsia="Arial" w:hAnsi="Arial" w:cs="Arial"/>
                <w:i w:val="0"/>
                <w:color w:val="000000"/>
                <w:sz w:val="16"/>
                <w:szCs w:val="16"/>
              </w:rPr>
              <w:t>RIF</w:t>
            </w:r>
          </w:p>
        </w:tc>
        <w:tc>
          <w:tcPr>
            <w:tcW w:w="644" w:type="dxa"/>
          </w:tcPr>
          <w:p w14:paraId="57721B12" w14:textId="77777777" w:rsidR="00B85ED1" w:rsidRDefault="00B85ED1" w:rsidP="00775F70">
            <w:pPr>
              <w:cnfStyle w:val="100000000000" w:firstRow="1" w:lastRow="0" w:firstColumn="0" w:lastColumn="0" w:oddVBand="0" w:evenVBand="0" w:oddHBand="0" w:evenHBand="0" w:firstRowFirstColumn="0" w:firstRowLastColumn="0" w:lastRowFirstColumn="0" w:lastRowLastColumn="0"/>
              <w:rPr>
                <w:rFonts w:ascii="Arial" w:eastAsia="Arial" w:hAnsi="Arial" w:cs="Arial"/>
                <w:color w:val="000000"/>
                <w:sz w:val="16"/>
                <w:szCs w:val="16"/>
              </w:rPr>
            </w:pPr>
            <w:r>
              <w:rPr>
                <w:rFonts w:ascii="Arial" w:eastAsia="Arial" w:hAnsi="Arial" w:cs="Arial"/>
                <w:i w:val="0"/>
                <w:color w:val="000000"/>
                <w:sz w:val="16"/>
                <w:szCs w:val="16"/>
              </w:rPr>
              <w:t>EMB</w:t>
            </w:r>
          </w:p>
        </w:tc>
        <w:tc>
          <w:tcPr>
            <w:tcW w:w="644" w:type="dxa"/>
          </w:tcPr>
          <w:p w14:paraId="4F8559CE" w14:textId="77777777" w:rsidR="00B85ED1" w:rsidRDefault="00B85ED1" w:rsidP="00775F70">
            <w:pPr>
              <w:cnfStyle w:val="100000000000" w:firstRow="1" w:lastRow="0" w:firstColumn="0" w:lastColumn="0" w:oddVBand="0" w:evenVBand="0" w:oddHBand="0" w:evenHBand="0" w:firstRowFirstColumn="0" w:firstRowLastColumn="0" w:lastRowFirstColumn="0" w:lastRowLastColumn="0"/>
              <w:rPr>
                <w:rFonts w:ascii="Arial" w:eastAsia="Arial" w:hAnsi="Arial" w:cs="Arial"/>
                <w:color w:val="000000"/>
                <w:sz w:val="16"/>
                <w:szCs w:val="16"/>
              </w:rPr>
            </w:pPr>
            <w:r>
              <w:rPr>
                <w:rFonts w:ascii="Arial" w:eastAsia="Arial" w:hAnsi="Arial" w:cs="Arial"/>
                <w:i w:val="0"/>
                <w:color w:val="000000"/>
                <w:sz w:val="16"/>
                <w:szCs w:val="16"/>
              </w:rPr>
              <w:t>LEV</w:t>
            </w:r>
          </w:p>
        </w:tc>
        <w:tc>
          <w:tcPr>
            <w:tcW w:w="644" w:type="dxa"/>
          </w:tcPr>
          <w:p w14:paraId="49D30CA0" w14:textId="77777777" w:rsidR="00B85ED1" w:rsidRDefault="00B85ED1" w:rsidP="00775F70">
            <w:pPr>
              <w:cnfStyle w:val="100000000000" w:firstRow="1" w:lastRow="0" w:firstColumn="0" w:lastColumn="0" w:oddVBand="0" w:evenVBand="0" w:oddHBand="0" w:evenHBand="0" w:firstRowFirstColumn="0" w:firstRowLastColumn="0" w:lastRowFirstColumn="0" w:lastRowLastColumn="0"/>
              <w:rPr>
                <w:rFonts w:ascii="Arial" w:eastAsia="Arial" w:hAnsi="Arial" w:cs="Arial"/>
                <w:color w:val="000000"/>
                <w:sz w:val="16"/>
                <w:szCs w:val="16"/>
              </w:rPr>
            </w:pPr>
            <w:r>
              <w:rPr>
                <w:rFonts w:ascii="Arial" w:eastAsia="Arial" w:hAnsi="Arial" w:cs="Arial"/>
                <w:i w:val="0"/>
                <w:color w:val="000000"/>
                <w:sz w:val="16"/>
                <w:szCs w:val="16"/>
              </w:rPr>
              <w:t>MXF</w:t>
            </w:r>
          </w:p>
        </w:tc>
        <w:tc>
          <w:tcPr>
            <w:tcW w:w="644" w:type="dxa"/>
          </w:tcPr>
          <w:p w14:paraId="40983955" w14:textId="77777777" w:rsidR="00B85ED1" w:rsidRDefault="00B85ED1" w:rsidP="00775F70">
            <w:pPr>
              <w:cnfStyle w:val="100000000000" w:firstRow="1" w:lastRow="0" w:firstColumn="0" w:lastColumn="0" w:oddVBand="0" w:evenVBand="0" w:oddHBand="0" w:evenHBand="0" w:firstRowFirstColumn="0" w:firstRowLastColumn="0" w:lastRowFirstColumn="0" w:lastRowLastColumn="0"/>
              <w:rPr>
                <w:rFonts w:ascii="Arial" w:eastAsia="Arial" w:hAnsi="Arial" w:cs="Arial"/>
                <w:color w:val="000000"/>
                <w:sz w:val="16"/>
                <w:szCs w:val="16"/>
              </w:rPr>
            </w:pPr>
            <w:r>
              <w:rPr>
                <w:rFonts w:ascii="Arial" w:eastAsia="Arial" w:hAnsi="Arial" w:cs="Arial"/>
                <w:i w:val="0"/>
                <w:color w:val="000000"/>
                <w:sz w:val="16"/>
                <w:szCs w:val="16"/>
              </w:rPr>
              <w:t>AMI</w:t>
            </w:r>
          </w:p>
        </w:tc>
        <w:tc>
          <w:tcPr>
            <w:tcW w:w="644" w:type="dxa"/>
          </w:tcPr>
          <w:p w14:paraId="2ADC383D" w14:textId="77777777" w:rsidR="00B85ED1" w:rsidRDefault="00B85ED1" w:rsidP="00775F70">
            <w:pPr>
              <w:cnfStyle w:val="100000000000" w:firstRow="1" w:lastRow="0" w:firstColumn="0" w:lastColumn="0" w:oddVBand="0" w:evenVBand="0" w:oddHBand="0" w:evenHBand="0" w:firstRowFirstColumn="0" w:firstRowLastColumn="0" w:lastRowFirstColumn="0" w:lastRowLastColumn="0"/>
              <w:rPr>
                <w:rFonts w:ascii="Arial" w:eastAsia="Arial" w:hAnsi="Arial" w:cs="Arial"/>
                <w:color w:val="000000"/>
                <w:sz w:val="16"/>
                <w:szCs w:val="16"/>
              </w:rPr>
            </w:pPr>
            <w:r>
              <w:rPr>
                <w:rFonts w:ascii="Arial" w:eastAsia="Arial" w:hAnsi="Arial" w:cs="Arial"/>
                <w:i w:val="0"/>
                <w:color w:val="000000"/>
                <w:sz w:val="16"/>
                <w:szCs w:val="16"/>
              </w:rPr>
              <w:t>KAN</w:t>
            </w:r>
          </w:p>
        </w:tc>
        <w:tc>
          <w:tcPr>
            <w:tcW w:w="644" w:type="dxa"/>
          </w:tcPr>
          <w:p w14:paraId="5D664524" w14:textId="77777777" w:rsidR="00B85ED1" w:rsidRDefault="00B85ED1" w:rsidP="00775F70">
            <w:pPr>
              <w:cnfStyle w:val="100000000000" w:firstRow="1" w:lastRow="0" w:firstColumn="0" w:lastColumn="0" w:oddVBand="0" w:evenVBand="0" w:oddHBand="0" w:evenHBand="0" w:firstRowFirstColumn="0" w:firstRowLastColumn="0" w:lastRowFirstColumn="0" w:lastRowLastColumn="0"/>
              <w:rPr>
                <w:rFonts w:ascii="Arial" w:eastAsia="Arial" w:hAnsi="Arial" w:cs="Arial"/>
                <w:color w:val="000000"/>
                <w:sz w:val="16"/>
                <w:szCs w:val="16"/>
              </w:rPr>
            </w:pPr>
            <w:r>
              <w:rPr>
                <w:rFonts w:ascii="Arial" w:eastAsia="Arial" w:hAnsi="Arial" w:cs="Arial"/>
                <w:i w:val="0"/>
                <w:color w:val="000000"/>
                <w:sz w:val="16"/>
                <w:szCs w:val="16"/>
              </w:rPr>
              <w:t>BDQ</w:t>
            </w:r>
          </w:p>
        </w:tc>
        <w:tc>
          <w:tcPr>
            <w:tcW w:w="644" w:type="dxa"/>
          </w:tcPr>
          <w:p w14:paraId="37774CC5" w14:textId="77777777" w:rsidR="00B85ED1" w:rsidRDefault="00B85ED1" w:rsidP="00775F70">
            <w:pPr>
              <w:cnfStyle w:val="100000000000" w:firstRow="1" w:lastRow="0" w:firstColumn="0" w:lastColumn="0" w:oddVBand="0" w:evenVBand="0" w:oddHBand="0" w:evenHBand="0" w:firstRowFirstColumn="0" w:firstRowLastColumn="0" w:lastRowFirstColumn="0" w:lastRowLastColumn="0"/>
              <w:rPr>
                <w:rFonts w:ascii="Arial" w:eastAsia="Arial" w:hAnsi="Arial" w:cs="Arial"/>
                <w:color w:val="000000"/>
                <w:sz w:val="16"/>
                <w:szCs w:val="16"/>
              </w:rPr>
            </w:pPr>
            <w:r>
              <w:rPr>
                <w:rFonts w:ascii="Arial" w:eastAsia="Arial" w:hAnsi="Arial" w:cs="Arial"/>
                <w:i w:val="0"/>
                <w:color w:val="000000"/>
                <w:sz w:val="16"/>
                <w:szCs w:val="16"/>
              </w:rPr>
              <w:t>CFZ</w:t>
            </w:r>
          </w:p>
        </w:tc>
        <w:tc>
          <w:tcPr>
            <w:tcW w:w="644" w:type="dxa"/>
          </w:tcPr>
          <w:p w14:paraId="76C90179" w14:textId="77777777" w:rsidR="00B85ED1" w:rsidRDefault="00B85ED1" w:rsidP="00775F70">
            <w:pPr>
              <w:cnfStyle w:val="100000000000" w:firstRow="1" w:lastRow="0" w:firstColumn="0" w:lastColumn="0" w:oddVBand="0" w:evenVBand="0" w:oddHBand="0" w:evenHBand="0" w:firstRowFirstColumn="0" w:firstRowLastColumn="0" w:lastRowFirstColumn="0" w:lastRowLastColumn="0"/>
              <w:rPr>
                <w:rFonts w:ascii="Arial" w:eastAsia="Arial" w:hAnsi="Arial" w:cs="Arial"/>
                <w:color w:val="000000"/>
                <w:sz w:val="16"/>
                <w:szCs w:val="16"/>
              </w:rPr>
            </w:pPr>
            <w:r>
              <w:rPr>
                <w:rFonts w:ascii="Arial" w:eastAsia="Arial" w:hAnsi="Arial" w:cs="Arial"/>
                <w:i w:val="0"/>
                <w:color w:val="000000"/>
                <w:sz w:val="16"/>
                <w:szCs w:val="16"/>
              </w:rPr>
              <w:t>DLM</w:t>
            </w:r>
          </w:p>
        </w:tc>
        <w:tc>
          <w:tcPr>
            <w:tcW w:w="644" w:type="dxa"/>
          </w:tcPr>
          <w:p w14:paraId="184A6BFB" w14:textId="77777777" w:rsidR="00B85ED1" w:rsidRDefault="00B85ED1" w:rsidP="00775F70">
            <w:pPr>
              <w:cnfStyle w:val="100000000000" w:firstRow="1" w:lastRow="0" w:firstColumn="0" w:lastColumn="0" w:oddVBand="0" w:evenVBand="0" w:oddHBand="0" w:evenHBand="0" w:firstRowFirstColumn="0" w:firstRowLastColumn="0" w:lastRowFirstColumn="0" w:lastRowLastColumn="0"/>
              <w:rPr>
                <w:rFonts w:ascii="Arial" w:eastAsia="Arial" w:hAnsi="Arial" w:cs="Arial"/>
                <w:color w:val="000000"/>
                <w:sz w:val="16"/>
                <w:szCs w:val="16"/>
              </w:rPr>
            </w:pPr>
            <w:r>
              <w:rPr>
                <w:rFonts w:ascii="Arial" w:eastAsia="Arial" w:hAnsi="Arial" w:cs="Arial"/>
                <w:i w:val="0"/>
                <w:color w:val="000000"/>
                <w:sz w:val="16"/>
                <w:szCs w:val="16"/>
              </w:rPr>
              <w:t>LZD</w:t>
            </w:r>
          </w:p>
        </w:tc>
        <w:tc>
          <w:tcPr>
            <w:tcW w:w="644" w:type="dxa"/>
          </w:tcPr>
          <w:p w14:paraId="7A1D3ABF" w14:textId="77777777" w:rsidR="00B85ED1" w:rsidRDefault="00B85ED1" w:rsidP="00775F70">
            <w:pPr>
              <w:cnfStyle w:val="100000000000" w:firstRow="1" w:lastRow="0" w:firstColumn="0" w:lastColumn="0" w:oddVBand="0" w:evenVBand="0" w:oddHBand="0" w:evenHBand="0" w:firstRowFirstColumn="0" w:firstRowLastColumn="0" w:lastRowFirstColumn="0" w:lastRowLastColumn="0"/>
              <w:rPr>
                <w:rFonts w:ascii="Arial" w:eastAsia="Arial" w:hAnsi="Arial" w:cs="Arial"/>
                <w:color w:val="000000"/>
                <w:sz w:val="16"/>
                <w:szCs w:val="16"/>
              </w:rPr>
            </w:pPr>
            <w:r>
              <w:rPr>
                <w:rFonts w:ascii="Arial" w:eastAsia="Arial" w:hAnsi="Arial" w:cs="Arial"/>
                <w:i w:val="0"/>
                <w:color w:val="000000"/>
                <w:sz w:val="16"/>
                <w:szCs w:val="16"/>
              </w:rPr>
              <w:t>ETH</w:t>
            </w:r>
          </w:p>
        </w:tc>
        <w:tc>
          <w:tcPr>
            <w:tcW w:w="644" w:type="dxa"/>
          </w:tcPr>
          <w:p w14:paraId="4E63A4ED" w14:textId="77777777" w:rsidR="00B85ED1" w:rsidRDefault="00B85ED1" w:rsidP="00775F70">
            <w:pPr>
              <w:cnfStyle w:val="100000000000" w:firstRow="1" w:lastRow="0" w:firstColumn="0" w:lastColumn="0" w:oddVBand="0" w:evenVBand="0" w:oddHBand="0" w:evenHBand="0" w:firstRowFirstColumn="0" w:firstRowLastColumn="0" w:lastRowFirstColumn="0" w:lastRowLastColumn="0"/>
              <w:rPr>
                <w:rFonts w:ascii="Arial" w:eastAsia="Arial" w:hAnsi="Arial" w:cs="Arial"/>
                <w:color w:val="000000"/>
                <w:sz w:val="16"/>
                <w:szCs w:val="16"/>
              </w:rPr>
            </w:pPr>
            <w:r>
              <w:rPr>
                <w:rFonts w:ascii="Arial" w:eastAsia="Arial" w:hAnsi="Arial" w:cs="Arial"/>
                <w:i w:val="0"/>
                <w:color w:val="000000"/>
                <w:sz w:val="16"/>
                <w:szCs w:val="16"/>
              </w:rPr>
              <w:t>RFB</w:t>
            </w:r>
          </w:p>
        </w:tc>
      </w:tr>
      <w:tr w:rsidR="00B85ED1" w14:paraId="30E5386A" w14:textId="77777777" w:rsidTr="00775F70">
        <w:trPr>
          <w:trHeight w:val="315"/>
        </w:trPr>
        <w:tc>
          <w:tcPr>
            <w:cnfStyle w:val="001000000000" w:firstRow="0" w:lastRow="0" w:firstColumn="1" w:lastColumn="0" w:oddVBand="0" w:evenVBand="0" w:oddHBand="0" w:evenHBand="0" w:firstRowFirstColumn="0" w:firstRowLastColumn="0" w:lastRowFirstColumn="0" w:lastRowLastColumn="0"/>
            <w:tcW w:w="644" w:type="dxa"/>
          </w:tcPr>
          <w:p w14:paraId="226A4FA7" w14:textId="77777777" w:rsidR="00B85ED1" w:rsidRDefault="00B85ED1" w:rsidP="00775F70">
            <w:pPr>
              <w:rPr>
                <w:rFonts w:ascii="Arial" w:eastAsia="Arial" w:hAnsi="Arial" w:cs="Arial"/>
                <w:color w:val="000000"/>
                <w:sz w:val="16"/>
                <w:szCs w:val="16"/>
              </w:rPr>
            </w:pPr>
            <w:r>
              <w:rPr>
                <w:rFonts w:ascii="Arial" w:eastAsia="Arial" w:hAnsi="Arial" w:cs="Arial"/>
                <w:i w:val="0"/>
                <w:color w:val="000000"/>
                <w:sz w:val="16"/>
                <w:szCs w:val="16"/>
              </w:rPr>
              <w:t>INH</w:t>
            </w:r>
          </w:p>
        </w:tc>
        <w:tc>
          <w:tcPr>
            <w:tcW w:w="644" w:type="dxa"/>
          </w:tcPr>
          <w:p w14:paraId="637E8D10" w14:textId="77777777" w:rsidR="00B85ED1" w:rsidRDefault="00B85ED1" w:rsidP="00775F70">
            <w:pPr>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sz w:val="16"/>
                <w:szCs w:val="16"/>
              </w:rPr>
            </w:pPr>
            <w:r>
              <w:rPr>
                <w:rFonts w:ascii="Arial" w:eastAsia="Arial" w:hAnsi="Arial" w:cs="Arial"/>
                <w:color w:val="000000"/>
                <w:sz w:val="16"/>
                <w:szCs w:val="16"/>
              </w:rPr>
              <w:t>100.0</w:t>
            </w:r>
          </w:p>
        </w:tc>
        <w:tc>
          <w:tcPr>
            <w:tcW w:w="644" w:type="dxa"/>
          </w:tcPr>
          <w:p w14:paraId="08F67F06" w14:textId="77777777" w:rsidR="00B85ED1" w:rsidRDefault="00B85ED1" w:rsidP="00775F70">
            <w:pPr>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sz w:val="16"/>
                <w:szCs w:val="16"/>
              </w:rPr>
            </w:pPr>
            <w:r>
              <w:rPr>
                <w:rFonts w:ascii="Arial" w:eastAsia="Arial" w:hAnsi="Arial" w:cs="Arial"/>
                <w:color w:val="000000"/>
                <w:sz w:val="16"/>
                <w:szCs w:val="16"/>
              </w:rPr>
              <w:t>74.8</w:t>
            </w:r>
          </w:p>
        </w:tc>
        <w:tc>
          <w:tcPr>
            <w:tcW w:w="644" w:type="dxa"/>
          </w:tcPr>
          <w:p w14:paraId="7373C558" w14:textId="77777777" w:rsidR="00B85ED1" w:rsidRDefault="00B85ED1" w:rsidP="00775F70">
            <w:pPr>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sz w:val="16"/>
                <w:szCs w:val="16"/>
              </w:rPr>
            </w:pPr>
            <w:r>
              <w:rPr>
                <w:rFonts w:ascii="Arial" w:eastAsia="Arial" w:hAnsi="Arial" w:cs="Arial"/>
                <w:color w:val="000000"/>
                <w:sz w:val="16"/>
                <w:szCs w:val="16"/>
              </w:rPr>
              <w:t>38.0</w:t>
            </w:r>
          </w:p>
        </w:tc>
        <w:tc>
          <w:tcPr>
            <w:tcW w:w="644" w:type="dxa"/>
          </w:tcPr>
          <w:p w14:paraId="3B66BBB4" w14:textId="77777777" w:rsidR="00B85ED1" w:rsidRDefault="00B85ED1" w:rsidP="00775F70">
            <w:pPr>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sz w:val="16"/>
                <w:szCs w:val="16"/>
              </w:rPr>
            </w:pPr>
            <w:r>
              <w:rPr>
                <w:rFonts w:ascii="Arial" w:eastAsia="Arial" w:hAnsi="Arial" w:cs="Arial"/>
                <w:color w:val="000000"/>
                <w:sz w:val="16"/>
                <w:szCs w:val="16"/>
              </w:rPr>
              <w:t>34.0</w:t>
            </w:r>
          </w:p>
        </w:tc>
        <w:tc>
          <w:tcPr>
            <w:tcW w:w="644" w:type="dxa"/>
          </w:tcPr>
          <w:p w14:paraId="6F3BB03F" w14:textId="77777777" w:rsidR="00B85ED1" w:rsidRDefault="00B85ED1" w:rsidP="00775F70">
            <w:pPr>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sz w:val="16"/>
                <w:szCs w:val="16"/>
              </w:rPr>
            </w:pPr>
            <w:r>
              <w:rPr>
                <w:rFonts w:ascii="Arial" w:eastAsia="Arial" w:hAnsi="Arial" w:cs="Arial"/>
                <w:color w:val="000000"/>
                <w:sz w:val="16"/>
                <w:szCs w:val="16"/>
              </w:rPr>
              <w:t>27.8</w:t>
            </w:r>
          </w:p>
        </w:tc>
        <w:tc>
          <w:tcPr>
            <w:tcW w:w="644" w:type="dxa"/>
          </w:tcPr>
          <w:p w14:paraId="5FE54224" w14:textId="77777777" w:rsidR="00B85ED1" w:rsidRDefault="00B85ED1" w:rsidP="00775F70">
            <w:pPr>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sz w:val="16"/>
                <w:szCs w:val="16"/>
              </w:rPr>
            </w:pPr>
            <w:r>
              <w:rPr>
                <w:rFonts w:ascii="Arial" w:eastAsia="Arial" w:hAnsi="Arial" w:cs="Arial"/>
                <w:color w:val="000000"/>
                <w:sz w:val="16"/>
                <w:szCs w:val="16"/>
              </w:rPr>
              <w:t>14.0</w:t>
            </w:r>
          </w:p>
        </w:tc>
        <w:tc>
          <w:tcPr>
            <w:tcW w:w="644" w:type="dxa"/>
          </w:tcPr>
          <w:p w14:paraId="79275696" w14:textId="77777777" w:rsidR="00B85ED1" w:rsidRDefault="00B85ED1" w:rsidP="00775F70">
            <w:pPr>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sz w:val="16"/>
                <w:szCs w:val="16"/>
              </w:rPr>
            </w:pPr>
            <w:r>
              <w:rPr>
                <w:rFonts w:ascii="Arial" w:eastAsia="Arial" w:hAnsi="Arial" w:cs="Arial"/>
                <w:color w:val="000000"/>
                <w:sz w:val="16"/>
                <w:szCs w:val="16"/>
              </w:rPr>
              <w:t>17.0</w:t>
            </w:r>
          </w:p>
        </w:tc>
        <w:tc>
          <w:tcPr>
            <w:tcW w:w="644" w:type="dxa"/>
          </w:tcPr>
          <w:p w14:paraId="7531ADD4" w14:textId="77777777" w:rsidR="00B85ED1" w:rsidRDefault="00B85ED1" w:rsidP="00775F70">
            <w:pPr>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sz w:val="16"/>
                <w:szCs w:val="16"/>
              </w:rPr>
            </w:pPr>
            <w:r>
              <w:rPr>
                <w:rFonts w:ascii="Arial" w:eastAsia="Arial" w:hAnsi="Arial" w:cs="Arial"/>
                <w:color w:val="000000"/>
                <w:sz w:val="16"/>
                <w:szCs w:val="16"/>
              </w:rPr>
              <w:t>1.5</w:t>
            </w:r>
          </w:p>
        </w:tc>
        <w:tc>
          <w:tcPr>
            <w:tcW w:w="644" w:type="dxa"/>
          </w:tcPr>
          <w:p w14:paraId="0DE6893E" w14:textId="77777777" w:rsidR="00B85ED1" w:rsidRDefault="00B85ED1" w:rsidP="00775F70">
            <w:pPr>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sz w:val="16"/>
                <w:szCs w:val="16"/>
              </w:rPr>
            </w:pPr>
            <w:r>
              <w:rPr>
                <w:rFonts w:ascii="Arial" w:eastAsia="Arial" w:hAnsi="Arial" w:cs="Arial"/>
                <w:color w:val="000000"/>
                <w:sz w:val="16"/>
                <w:szCs w:val="16"/>
              </w:rPr>
              <w:t>5.5</w:t>
            </w:r>
          </w:p>
        </w:tc>
        <w:tc>
          <w:tcPr>
            <w:tcW w:w="644" w:type="dxa"/>
          </w:tcPr>
          <w:p w14:paraId="602BC04D" w14:textId="77777777" w:rsidR="00B85ED1" w:rsidRDefault="00B85ED1" w:rsidP="00775F70">
            <w:pPr>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sz w:val="16"/>
                <w:szCs w:val="16"/>
              </w:rPr>
            </w:pPr>
            <w:r>
              <w:rPr>
                <w:rFonts w:ascii="Arial" w:eastAsia="Arial" w:hAnsi="Arial" w:cs="Arial"/>
                <w:color w:val="000000"/>
                <w:sz w:val="16"/>
                <w:szCs w:val="16"/>
              </w:rPr>
              <w:t>1.7</w:t>
            </w:r>
          </w:p>
        </w:tc>
        <w:tc>
          <w:tcPr>
            <w:tcW w:w="644" w:type="dxa"/>
          </w:tcPr>
          <w:p w14:paraId="097D2D55" w14:textId="77777777" w:rsidR="00B85ED1" w:rsidRDefault="00B85ED1" w:rsidP="00775F70">
            <w:pPr>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sz w:val="16"/>
                <w:szCs w:val="16"/>
              </w:rPr>
            </w:pPr>
            <w:r>
              <w:rPr>
                <w:rFonts w:ascii="Arial" w:eastAsia="Arial" w:hAnsi="Arial" w:cs="Arial"/>
                <w:color w:val="000000"/>
                <w:sz w:val="16"/>
                <w:szCs w:val="16"/>
              </w:rPr>
              <w:t>2.0</w:t>
            </w:r>
          </w:p>
        </w:tc>
        <w:tc>
          <w:tcPr>
            <w:tcW w:w="644" w:type="dxa"/>
          </w:tcPr>
          <w:p w14:paraId="2240C3D0" w14:textId="77777777" w:rsidR="00B85ED1" w:rsidRDefault="00B85ED1" w:rsidP="00775F70">
            <w:pPr>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sz w:val="16"/>
                <w:szCs w:val="16"/>
              </w:rPr>
            </w:pPr>
            <w:r>
              <w:rPr>
                <w:rFonts w:ascii="Arial" w:eastAsia="Arial" w:hAnsi="Arial" w:cs="Arial"/>
                <w:color w:val="000000"/>
                <w:sz w:val="16"/>
                <w:szCs w:val="16"/>
              </w:rPr>
              <w:t>28.2</w:t>
            </w:r>
          </w:p>
        </w:tc>
        <w:tc>
          <w:tcPr>
            <w:tcW w:w="644" w:type="dxa"/>
          </w:tcPr>
          <w:p w14:paraId="29A4C34D" w14:textId="77777777" w:rsidR="00B85ED1" w:rsidRDefault="00B85ED1" w:rsidP="00775F70">
            <w:pPr>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sz w:val="16"/>
                <w:szCs w:val="16"/>
              </w:rPr>
            </w:pPr>
            <w:r>
              <w:rPr>
                <w:rFonts w:ascii="Arial" w:eastAsia="Arial" w:hAnsi="Arial" w:cs="Arial"/>
                <w:color w:val="000000"/>
                <w:sz w:val="16"/>
                <w:szCs w:val="16"/>
              </w:rPr>
              <w:t>70.4</w:t>
            </w:r>
          </w:p>
        </w:tc>
      </w:tr>
      <w:tr w:rsidR="00B85ED1" w14:paraId="2929EBA5" w14:textId="77777777" w:rsidTr="00775F70">
        <w:trPr>
          <w:trHeight w:val="315"/>
        </w:trPr>
        <w:tc>
          <w:tcPr>
            <w:cnfStyle w:val="001000000000" w:firstRow="0" w:lastRow="0" w:firstColumn="1" w:lastColumn="0" w:oddVBand="0" w:evenVBand="0" w:oddHBand="0" w:evenHBand="0" w:firstRowFirstColumn="0" w:firstRowLastColumn="0" w:lastRowFirstColumn="0" w:lastRowLastColumn="0"/>
            <w:tcW w:w="644" w:type="dxa"/>
          </w:tcPr>
          <w:p w14:paraId="64B2135F" w14:textId="77777777" w:rsidR="00B85ED1" w:rsidRDefault="00B85ED1" w:rsidP="00775F70">
            <w:pPr>
              <w:rPr>
                <w:rFonts w:ascii="Arial" w:eastAsia="Arial" w:hAnsi="Arial" w:cs="Arial"/>
                <w:color w:val="000000"/>
                <w:sz w:val="16"/>
                <w:szCs w:val="16"/>
              </w:rPr>
            </w:pPr>
            <w:r>
              <w:rPr>
                <w:rFonts w:ascii="Arial" w:eastAsia="Arial" w:hAnsi="Arial" w:cs="Arial"/>
                <w:i w:val="0"/>
                <w:color w:val="000000"/>
                <w:sz w:val="16"/>
                <w:szCs w:val="16"/>
              </w:rPr>
              <w:t>RIF</w:t>
            </w:r>
          </w:p>
        </w:tc>
        <w:tc>
          <w:tcPr>
            <w:tcW w:w="644" w:type="dxa"/>
          </w:tcPr>
          <w:p w14:paraId="1E9E0DB0" w14:textId="77777777" w:rsidR="00B85ED1" w:rsidRDefault="00B85ED1" w:rsidP="00775F70">
            <w:pPr>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sz w:val="16"/>
                <w:szCs w:val="16"/>
              </w:rPr>
            </w:pPr>
            <w:r>
              <w:rPr>
                <w:rFonts w:ascii="Arial" w:eastAsia="Arial" w:hAnsi="Arial" w:cs="Arial"/>
                <w:color w:val="000000"/>
                <w:sz w:val="16"/>
                <w:szCs w:val="16"/>
              </w:rPr>
              <w:t>93.5</w:t>
            </w:r>
          </w:p>
        </w:tc>
        <w:tc>
          <w:tcPr>
            <w:tcW w:w="644" w:type="dxa"/>
          </w:tcPr>
          <w:p w14:paraId="307FDB2D" w14:textId="77777777" w:rsidR="00B85ED1" w:rsidRDefault="00B85ED1" w:rsidP="00775F70">
            <w:pPr>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sz w:val="16"/>
                <w:szCs w:val="16"/>
              </w:rPr>
            </w:pPr>
            <w:r>
              <w:rPr>
                <w:rFonts w:ascii="Arial" w:eastAsia="Arial" w:hAnsi="Arial" w:cs="Arial"/>
                <w:color w:val="000000"/>
                <w:sz w:val="16"/>
                <w:szCs w:val="16"/>
              </w:rPr>
              <w:t>100.0</w:t>
            </w:r>
          </w:p>
        </w:tc>
        <w:tc>
          <w:tcPr>
            <w:tcW w:w="644" w:type="dxa"/>
          </w:tcPr>
          <w:p w14:paraId="340816B4" w14:textId="77777777" w:rsidR="00B85ED1" w:rsidRDefault="00B85ED1" w:rsidP="00775F70">
            <w:pPr>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sz w:val="16"/>
                <w:szCs w:val="16"/>
              </w:rPr>
            </w:pPr>
            <w:r>
              <w:rPr>
                <w:rFonts w:ascii="Arial" w:eastAsia="Arial" w:hAnsi="Arial" w:cs="Arial"/>
                <w:color w:val="000000"/>
                <w:sz w:val="16"/>
                <w:szCs w:val="16"/>
              </w:rPr>
              <w:t>46.3</w:t>
            </w:r>
          </w:p>
        </w:tc>
        <w:tc>
          <w:tcPr>
            <w:tcW w:w="644" w:type="dxa"/>
          </w:tcPr>
          <w:p w14:paraId="355BCA90" w14:textId="77777777" w:rsidR="00B85ED1" w:rsidRDefault="00B85ED1" w:rsidP="00775F70">
            <w:pPr>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sz w:val="16"/>
                <w:szCs w:val="16"/>
              </w:rPr>
            </w:pPr>
            <w:r>
              <w:rPr>
                <w:rFonts w:ascii="Arial" w:eastAsia="Arial" w:hAnsi="Arial" w:cs="Arial"/>
                <w:color w:val="000000"/>
                <w:sz w:val="16"/>
                <w:szCs w:val="16"/>
              </w:rPr>
              <w:t>41.4</w:t>
            </w:r>
          </w:p>
        </w:tc>
        <w:tc>
          <w:tcPr>
            <w:tcW w:w="644" w:type="dxa"/>
          </w:tcPr>
          <w:p w14:paraId="1D76C19E" w14:textId="77777777" w:rsidR="00B85ED1" w:rsidRDefault="00B85ED1" w:rsidP="00775F70">
            <w:pPr>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sz w:val="16"/>
                <w:szCs w:val="16"/>
              </w:rPr>
            </w:pPr>
            <w:r>
              <w:rPr>
                <w:rFonts w:ascii="Arial" w:eastAsia="Arial" w:hAnsi="Arial" w:cs="Arial"/>
                <w:color w:val="000000"/>
                <w:sz w:val="16"/>
                <w:szCs w:val="16"/>
              </w:rPr>
              <w:t>34.1</w:t>
            </w:r>
          </w:p>
        </w:tc>
        <w:tc>
          <w:tcPr>
            <w:tcW w:w="644" w:type="dxa"/>
          </w:tcPr>
          <w:p w14:paraId="6FEE92ED" w14:textId="77777777" w:rsidR="00B85ED1" w:rsidRDefault="00B85ED1" w:rsidP="00775F70">
            <w:pPr>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sz w:val="16"/>
                <w:szCs w:val="16"/>
              </w:rPr>
            </w:pPr>
            <w:r>
              <w:rPr>
                <w:rFonts w:ascii="Arial" w:eastAsia="Arial" w:hAnsi="Arial" w:cs="Arial"/>
                <w:color w:val="000000"/>
                <w:sz w:val="16"/>
                <w:szCs w:val="16"/>
              </w:rPr>
              <w:t>17.2</w:t>
            </w:r>
          </w:p>
        </w:tc>
        <w:tc>
          <w:tcPr>
            <w:tcW w:w="644" w:type="dxa"/>
          </w:tcPr>
          <w:p w14:paraId="2E8787B5" w14:textId="77777777" w:rsidR="00B85ED1" w:rsidRDefault="00B85ED1" w:rsidP="00775F70">
            <w:pPr>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sz w:val="16"/>
                <w:szCs w:val="16"/>
              </w:rPr>
            </w:pPr>
            <w:r>
              <w:rPr>
                <w:rFonts w:ascii="Arial" w:eastAsia="Arial" w:hAnsi="Arial" w:cs="Arial"/>
                <w:color w:val="000000"/>
                <w:sz w:val="16"/>
                <w:szCs w:val="16"/>
              </w:rPr>
              <w:t>20.8</w:t>
            </w:r>
          </w:p>
        </w:tc>
        <w:tc>
          <w:tcPr>
            <w:tcW w:w="644" w:type="dxa"/>
          </w:tcPr>
          <w:p w14:paraId="206DFD1A" w14:textId="77777777" w:rsidR="00B85ED1" w:rsidRDefault="00B85ED1" w:rsidP="00775F70">
            <w:pPr>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sz w:val="16"/>
                <w:szCs w:val="16"/>
              </w:rPr>
            </w:pPr>
            <w:r>
              <w:rPr>
                <w:rFonts w:ascii="Arial" w:eastAsia="Arial" w:hAnsi="Arial" w:cs="Arial"/>
                <w:color w:val="000000"/>
                <w:sz w:val="16"/>
                <w:szCs w:val="16"/>
              </w:rPr>
              <w:t>1.8</w:t>
            </w:r>
          </w:p>
        </w:tc>
        <w:tc>
          <w:tcPr>
            <w:tcW w:w="644" w:type="dxa"/>
          </w:tcPr>
          <w:p w14:paraId="369399D3" w14:textId="77777777" w:rsidR="00B85ED1" w:rsidRDefault="00B85ED1" w:rsidP="00775F70">
            <w:pPr>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sz w:val="16"/>
                <w:szCs w:val="16"/>
              </w:rPr>
            </w:pPr>
            <w:r>
              <w:rPr>
                <w:rFonts w:ascii="Arial" w:eastAsia="Arial" w:hAnsi="Arial" w:cs="Arial"/>
                <w:color w:val="000000"/>
                <w:sz w:val="16"/>
                <w:szCs w:val="16"/>
              </w:rPr>
              <w:t>6.0</w:t>
            </w:r>
          </w:p>
        </w:tc>
        <w:tc>
          <w:tcPr>
            <w:tcW w:w="644" w:type="dxa"/>
          </w:tcPr>
          <w:p w14:paraId="57810326" w14:textId="77777777" w:rsidR="00B85ED1" w:rsidRDefault="00B85ED1" w:rsidP="00775F70">
            <w:pPr>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sz w:val="16"/>
                <w:szCs w:val="16"/>
              </w:rPr>
            </w:pPr>
            <w:r>
              <w:rPr>
                <w:rFonts w:ascii="Arial" w:eastAsia="Arial" w:hAnsi="Arial" w:cs="Arial"/>
                <w:color w:val="000000"/>
                <w:sz w:val="16"/>
                <w:szCs w:val="16"/>
              </w:rPr>
              <w:t>1.7</w:t>
            </w:r>
          </w:p>
        </w:tc>
        <w:tc>
          <w:tcPr>
            <w:tcW w:w="644" w:type="dxa"/>
          </w:tcPr>
          <w:p w14:paraId="0B62BE4C" w14:textId="77777777" w:rsidR="00B85ED1" w:rsidRDefault="00B85ED1" w:rsidP="00775F70">
            <w:pPr>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sz w:val="16"/>
                <w:szCs w:val="16"/>
              </w:rPr>
            </w:pPr>
            <w:r>
              <w:rPr>
                <w:rFonts w:ascii="Arial" w:eastAsia="Arial" w:hAnsi="Arial" w:cs="Arial"/>
                <w:color w:val="000000"/>
                <w:sz w:val="16"/>
                <w:szCs w:val="16"/>
              </w:rPr>
              <w:t>2.3</w:t>
            </w:r>
          </w:p>
        </w:tc>
        <w:tc>
          <w:tcPr>
            <w:tcW w:w="644" w:type="dxa"/>
          </w:tcPr>
          <w:p w14:paraId="662B15E4" w14:textId="77777777" w:rsidR="00B85ED1" w:rsidRDefault="00B85ED1" w:rsidP="00775F70">
            <w:pPr>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sz w:val="16"/>
                <w:szCs w:val="16"/>
              </w:rPr>
            </w:pPr>
            <w:r>
              <w:rPr>
                <w:rFonts w:ascii="Arial" w:eastAsia="Arial" w:hAnsi="Arial" w:cs="Arial"/>
                <w:color w:val="000000"/>
                <w:sz w:val="16"/>
                <w:szCs w:val="16"/>
              </w:rPr>
              <w:t>29.4</w:t>
            </w:r>
          </w:p>
        </w:tc>
        <w:tc>
          <w:tcPr>
            <w:tcW w:w="644" w:type="dxa"/>
          </w:tcPr>
          <w:p w14:paraId="1DF3B315" w14:textId="77777777" w:rsidR="00B85ED1" w:rsidRDefault="00B85ED1" w:rsidP="00775F70">
            <w:pPr>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sz w:val="16"/>
                <w:szCs w:val="16"/>
              </w:rPr>
            </w:pPr>
            <w:r>
              <w:rPr>
                <w:rFonts w:ascii="Arial" w:eastAsia="Arial" w:hAnsi="Arial" w:cs="Arial"/>
                <w:color w:val="000000"/>
                <w:sz w:val="16"/>
                <w:szCs w:val="16"/>
              </w:rPr>
              <w:t>91.3</w:t>
            </w:r>
          </w:p>
        </w:tc>
      </w:tr>
      <w:tr w:rsidR="00B85ED1" w14:paraId="32D58A71" w14:textId="77777777" w:rsidTr="00775F70">
        <w:trPr>
          <w:trHeight w:val="315"/>
        </w:trPr>
        <w:tc>
          <w:tcPr>
            <w:cnfStyle w:val="001000000000" w:firstRow="0" w:lastRow="0" w:firstColumn="1" w:lastColumn="0" w:oddVBand="0" w:evenVBand="0" w:oddHBand="0" w:evenHBand="0" w:firstRowFirstColumn="0" w:firstRowLastColumn="0" w:lastRowFirstColumn="0" w:lastRowLastColumn="0"/>
            <w:tcW w:w="644" w:type="dxa"/>
          </w:tcPr>
          <w:p w14:paraId="4841E990" w14:textId="77777777" w:rsidR="00B85ED1" w:rsidRDefault="00B85ED1" w:rsidP="00775F70">
            <w:pPr>
              <w:rPr>
                <w:rFonts w:ascii="Arial" w:eastAsia="Arial" w:hAnsi="Arial" w:cs="Arial"/>
                <w:color w:val="000000"/>
                <w:sz w:val="16"/>
                <w:szCs w:val="16"/>
              </w:rPr>
            </w:pPr>
            <w:r>
              <w:rPr>
                <w:rFonts w:ascii="Arial" w:eastAsia="Arial" w:hAnsi="Arial" w:cs="Arial"/>
                <w:i w:val="0"/>
                <w:color w:val="000000"/>
                <w:sz w:val="16"/>
                <w:szCs w:val="16"/>
              </w:rPr>
              <w:t>EMB</w:t>
            </w:r>
          </w:p>
        </w:tc>
        <w:tc>
          <w:tcPr>
            <w:tcW w:w="644" w:type="dxa"/>
          </w:tcPr>
          <w:p w14:paraId="23AA243D" w14:textId="77777777" w:rsidR="00B85ED1" w:rsidRDefault="00B85ED1" w:rsidP="00775F70">
            <w:pPr>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sz w:val="16"/>
                <w:szCs w:val="16"/>
              </w:rPr>
            </w:pPr>
            <w:r>
              <w:rPr>
                <w:rFonts w:ascii="Arial" w:eastAsia="Arial" w:hAnsi="Arial" w:cs="Arial"/>
                <w:color w:val="000000"/>
                <w:sz w:val="16"/>
                <w:szCs w:val="16"/>
              </w:rPr>
              <w:t>98.5</w:t>
            </w:r>
          </w:p>
        </w:tc>
        <w:tc>
          <w:tcPr>
            <w:tcW w:w="644" w:type="dxa"/>
          </w:tcPr>
          <w:p w14:paraId="513CF35A" w14:textId="77777777" w:rsidR="00B85ED1" w:rsidRDefault="00B85ED1" w:rsidP="00775F70">
            <w:pPr>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sz w:val="16"/>
                <w:szCs w:val="16"/>
              </w:rPr>
            </w:pPr>
            <w:r>
              <w:rPr>
                <w:rFonts w:ascii="Arial" w:eastAsia="Arial" w:hAnsi="Arial" w:cs="Arial"/>
                <w:color w:val="000000"/>
                <w:sz w:val="16"/>
                <w:szCs w:val="16"/>
              </w:rPr>
              <w:t>95.9</w:t>
            </w:r>
          </w:p>
        </w:tc>
        <w:tc>
          <w:tcPr>
            <w:tcW w:w="644" w:type="dxa"/>
          </w:tcPr>
          <w:p w14:paraId="2A50B091" w14:textId="77777777" w:rsidR="00B85ED1" w:rsidRDefault="00B85ED1" w:rsidP="00775F70">
            <w:pPr>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sz w:val="16"/>
                <w:szCs w:val="16"/>
              </w:rPr>
            </w:pPr>
            <w:r>
              <w:rPr>
                <w:rFonts w:ascii="Arial" w:eastAsia="Arial" w:hAnsi="Arial" w:cs="Arial"/>
                <w:color w:val="000000"/>
                <w:sz w:val="16"/>
                <w:szCs w:val="16"/>
              </w:rPr>
              <w:t>100.0</w:t>
            </w:r>
          </w:p>
        </w:tc>
        <w:tc>
          <w:tcPr>
            <w:tcW w:w="644" w:type="dxa"/>
          </w:tcPr>
          <w:p w14:paraId="74928197" w14:textId="77777777" w:rsidR="00B85ED1" w:rsidRDefault="00B85ED1" w:rsidP="00775F70">
            <w:pPr>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sz w:val="16"/>
                <w:szCs w:val="16"/>
              </w:rPr>
            </w:pPr>
            <w:r>
              <w:rPr>
                <w:rFonts w:ascii="Arial" w:eastAsia="Arial" w:hAnsi="Arial" w:cs="Arial"/>
                <w:color w:val="000000"/>
                <w:sz w:val="16"/>
                <w:szCs w:val="16"/>
              </w:rPr>
              <w:t>53.9</w:t>
            </w:r>
          </w:p>
        </w:tc>
        <w:tc>
          <w:tcPr>
            <w:tcW w:w="644" w:type="dxa"/>
          </w:tcPr>
          <w:p w14:paraId="338272AB" w14:textId="77777777" w:rsidR="00B85ED1" w:rsidRDefault="00B85ED1" w:rsidP="00775F70">
            <w:pPr>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sz w:val="16"/>
                <w:szCs w:val="16"/>
              </w:rPr>
            </w:pPr>
            <w:r>
              <w:rPr>
                <w:rFonts w:ascii="Arial" w:eastAsia="Arial" w:hAnsi="Arial" w:cs="Arial"/>
                <w:color w:val="000000"/>
                <w:sz w:val="16"/>
                <w:szCs w:val="16"/>
              </w:rPr>
              <w:t>47.1</w:t>
            </w:r>
          </w:p>
        </w:tc>
        <w:tc>
          <w:tcPr>
            <w:tcW w:w="644" w:type="dxa"/>
          </w:tcPr>
          <w:p w14:paraId="2E75EADB" w14:textId="77777777" w:rsidR="00B85ED1" w:rsidRDefault="00B85ED1" w:rsidP="00775F70">
            <w:pPr>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sz w:val="16"/>
                <w:szCs w:val="16"/>
              </w:rPr>
            </w:pPr>
            <w:r>
              <w:rPr>
                <w:rFonts w:ascii="Arial" w:eastAsia="Arial" w:hAnsi="Arial" w:cs="Arial"/>
                <w:color w:val="000000"/>
                <w:sz w:val="16"/>
                <w:szCs w:val="16"/>
              </w:rPr>
              <w:t>23.3</w:t>
            </w:r>
          </w:p>
        </w:tc>
        <w:tc>
          <w:tcPr>
            <w:tcW w:w="644" w:type="dxa"/>
          </w:tcPr>
          <w:p w14:paraId="7CBF9A23" w14:textId="77777777" w:rsidR="00B85ED1" w:rsidRDefault="00B85ED1" w:rsidP="00775F70">
            <w:pPr>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sz w:val="16"/>
                <w:szCs w:val="16"/>
              </w:rPr>
            </w:pPr>
            <w:r>
              <w:rPr>
                <w:rFonts w:ascii="Arial" w:eastAsia="Arial" w:hAnsi="Arial" w:cs="Arial"/>
                <w:color w:val="000000"/>
                <w:sz w:val="16"/>
                <w:szCs w:val="16"/>
              </w:rPr>
              <w:t>26.4</w:t>
            </w:r>
          </w:p>
        </w:tc>
        <w:tc>
          <w:tcPr>
            <w:tcW w:w="644" w:type="dxa"/>
          </w:tcPr>
          <w:p w14:paraId="5D8934F6" w14:textId="77777777" w:rsidR="00B85ED1" w:rsidRDefault="00B85ED1" w:rsidP="00775F70">
            <w:pPr>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sz w:val="16"/>
                <w:szCs w:val="16"/>
              </w:rPr>
            </w:pPr>
            <w:r>
              <w:rPr>
                <w:rFonts w:ascii="Arial" w:eastAsia="Arial" w:hAnsi="Arial" w:cs="Arial"/>
                <w:color w:val="000000"/>
                <w:sz w:val="16"/>
                <w:szCs w:val="16"/>
              </w:rPr>
              <w:t>2.4</w:t>
            </w:r>
          </w:p>
        </w:tc>
        <w:tc>
          <w:tcPr>
            <w:tcW w:w="644" w:type="dxa"/>
          </w:tcPr>
          <w:p w14:paraId="73C1B222" w14:textId="77777777" w:rsidR="00B85ED1" w:rsidRDefault="00B85ED1" w:rsidP="00775F70">
            <w:pPr>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sz w:val="16"/>
                <w:szCs w:val="16"/>
              </w:rPr>
            </w:pPr>
            <w:r>
              <w:rPr>
                <w:rFonts w:ascii="Arial" w:eastAsia="Arial" w:hAnsi="Arial" w:cs="Arial"/>
                <w:color w:val="000000"/>
                <w:sz w:val="16"/>
                <w:szCs w:val="16"/>
              </w:rPr>
              <w:t>8.2</w:t>
            </w:r>
          </w:p>
        </w:tc>
        <w:tc>
          <w:tcPr>
            <w:tcW w:w="644" w:type="dxa"/>
          </w:tcPr>
          <w:p w14:paraId="68DBAA5A" w14:textId="77777777" w:rsidR="00B85ED1" w:rsidRDefault="00B85ED1" w:rsidP="00775F70">
            <w:pPr>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sz w:val="16"/>
                <w:szCs w:val="16"/>
              </w:rPr>
            </w:pPr>
            <w:r>
              <w:rPr>
                <w:rFonts w:ascii="Arial" w:eastAsia="Arial" w:hAnsi="Arial" w:cs="Arial"/>
                <w:color w:val="000000"/>
                <w:sz w:val="16"/>
                <w:szCs w:val="16"/>
              </w:rPr>
              <w:t>2.3</w:t>
            </w:r>
          </w:p>
        </w:tc>
        <w:tc>
          <w:tcPr>
            <w:tcW w:w="644" w:type="dxa"/>
          </w:tcPr>
          <w:p w14:paraId="4E231D08" w14:textId="77777777" w:rsidR="00B85ED1" w:rsidRDefault="00B85ED1" w:rsidP="00775F70">
            <w:pPr>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sz w:val="16"/>
                <w:szCs w:val="16"/>
              </w:rPr>
            </w:pPr>
            <w:r>
              <w:rPr>
                <w:rFonts w:ascii="Arial" w:eastAsia="Arial" w:hAnsi="Arial" w:cs="Arial"/>
                <w:color w:val="000000"/>
                <w:sz w:val="16"/>
                <w:szCs w:val="16"/>
              </w:rPr>
              <w:t>3.7</w:t>
            </w:r>
          </w:p>
        </w:tc>
        <w:tc>
          <w:tcPr>
            <w:tcW w:w="644" w:type="dxa"/>
          </w:tcPr>
          <w:p w14:paraId="341D89AF" w14:textId="77777777" w:rsidR="00B85ED1" w:rsidRDefault="00B85ED1" w:rsidP="00775F70">
            <w:pPr>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sz w:val="16"/>
                <w:szCs w:val="16"/>
              </w:rPr>
            </w:pPr>
            <w:r>
              <w:rPr>
                <w:rFonts w:ascii="Arial" w:eastAsia="Arial" w:hAnsi="Arial" w:cs="Arial"/>
                <w:color w:val="000000"/>
                <w:sz w:val="16"/>
                <w:szCs w:val="16"/>
              </w:rPr>
              <w:t>35.8</w:t>
            </w:r>
          </w:p>
        </w:tc>
        <w:tc>
          <w:tcPr>
            <w:tcW w:w="644" w:type="dxa"/>
          </w:tcPr>
          <w:p w14:paraId="6C37C6E1" w14:textId="77777777" w:rsidR="00B85ED1" w:rsidRDefault="00B85ED1" w:rsidP="00775F70">
            <w:pPr>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sz w:val="16"/>
                <w:szCs w:val="16"/>
              </w:rPr>
            </w:pPr>
            <w:r>
              <w:rPr>
                <w:rFonts w:ascii="Arial" w:eastAsia="Arial" w:hAnsi="Arial" w:cs="Arial"/>
                <w:color w:val="000000"/>
                <w:sz w:val="16"/>
                <w:szCs w:val="16"/>
              </w:rPr>
              <w:t>87.3</w:t>
            </w:r>
          </w:p>
        </w:tc>
      </w:tr>
      <w:tr w:rsidR="00B85ED1" w14:paraId="0C183223" w14:textId="77777777" w:rsidTr="00775F70">
        <w:trPr>
          <w:trHeight w:val="315"/>
        </w:trPr>
        <w:tc>
          <w:tcPr>
            <w:cnfStyle w:val="001000000000" w:firstRow="0" w:lastRow="0" w:firstColumn="1" w:lastColumn="0" w:oddVBand="0" w:evenVBand="0" w:oddHBand="0" w:evenHBand="0" w:firstRowFirstColumn="0" w:firstRowLastColumn="0" w:lastRowFirstColumn="0" w:lastRowLastColumn="0"/>
            <w:tcW w:w="644" w:type="dxa"/>
          </w:tcPr>
          <w:p w14:paraId="452CEFAF" w14:textId="77777777" w:rsidR="00B85ED1" w:rsidRDefault="00B85ED1" w:rsidP="00775F70">
            <w:pPr>
              <w:rPr>
                <w:rFonts w:ascii="Arial" w:eastAsia="Arial" w:hAnsi="Arial" w:cs="Arial"/>
                <w:color w:val="000000"/>
                <w:sz w:val="16"/>
                <w:szCs w:val="16"/>
              </w:rPr>
            </w:pPr>
            <w:r>
              <w:rPr>
                <w:rFonts w:ascii="Arial" w:eastAsia="Arial" w:hAnsi="Arial" w:cs="Arial"/>
                <w:i w:val="0"/>
                <w:color w:val="000000"/>
                <w:sz w:val="16"/>
                <w:szCs w:val="16"/>
              </w:rPr>
              <w:t>LEV</w:t>
            </w:r>
          </w:p>
        </w:tc>
        <w:tc>
          <w:tcPr>
            <w:tcW w:w="644" w:type="dxa"/>
          </w:tcPr>
          <w:p w14:paraId="67F3F639" w14:textId="77777777" w:rsidR="00B85ED1" w:rsidRDefault="00B85ED1" w:rsidP="00775F70">
            <w:pPr>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sz w:val="16"/>
                <w:szCs w:val="16"/>
              </w:rPr>
            </w:pPr>
            <w:r>
              <w:rPr>
                <w:rFonts w:ascii="Arial" w:eastAsia="Arial" w:hAnsi="Arial" w:cs="Arial"/>
                <w:color w:val="000000"/>
                <w:sz w:val="16"/>
                <w:szCs w:val="16"/>
              </w:rPr>
              <w:t>93.3</w:t>
            </w:r>
          </w:p>
        </w:tc>
        <w:tc>
          <w:tcPr>
            <w:tcW w:w="644" w:type="dxa"/>
          </w:tcPr>
          <w:p w14:paraId="1539C6E5" w14:textId="77777777" w:rsidR="00B85ED1" w:rsidRDefault="00B85ED1" w:rsidP="00775F70">
            <w:pPr>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sz w:val="16"/>
                <w:szCs w:val="16"/>
              </w:rPr>
            </w:pPr>
            <w:r>
              <w:rPr>
                <w:rFonts w:ascii="Arial" w:eastAsia="Arial" w:hAnsi="Arial" w:cs="Arial"/>
                <w:color w:val="000000"/>
                <w:sz w:val="16"/>
                <w:szCs w:val="16"/>
              </w:rPr>
              <w:t>90.2</w:t>
            </w:r>
          </w:p>
        </w:tc>
        <w:tc>
          <w:tcPr>
            <w:tcW w:w="644" w:type="dxa"/>
          </w:tcPr>
          <w:p w14:paraId="648FFF07" w14:textId="77777777" w:rsidR="00B85ED1" w:rsidRDefault="00B85ED1" w:rsidP="00775F70">
            <w:pPr>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sz w:val="16"/>
                <w:szCs w:val="16"/>
              </w:rPr>
            </w:pPr>
            <w:r>
              <w:rPr>
                <w:rFonts w:ascii="Arial" w:eastAsia="Arial" w:hAnsi="Arial" w:cs="Arial"/>
                <w:color w:val="000000"/>
                <w:sz w:val="16"/>
                <w:szCs w:val="16"/>
              </w:rPr>
              <w:t>56.9</w:t>
            </w:r>
          </w:p>
        </w:tc>
        <w:tc>
          <w:tcPr>
            <w:tcW w:w="644" w:type="dxa"/>
          </w:tcPr>
          <w:p w14:paraId="0337A675" w14:textId="77777777" w:rsidR="00B85ED1" w:rsidRDefault="00B85ED1" w:rsidP="00775F70">
            <w:pPr>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sz w:val="16"/>
                <w:szCs w:val="16"/>
              </w:rPr>
            </w:pPr>
            <w:r>
              <w:rPr>
                <w:rFonts w:ascii="Arial" w:eastAsia="Arial" w:hAnsi="Arial" w:cs="Arial"/>
                <w:color w:val="000000"/>
                <w:sz w:val="16"/>
                <w:szCs w:val="16"/>
              </w:rPr>
              <w:t>100.0</w:t>
            </w:r>
          </w:p>
        </w:tc>
        <w:tc>
          <w:tcPr>
            <w:tcW w:w="644" w:type="dxa"/>
          </w:tcPr>
          <w:p w14:paraId="08F99419" w14:textId="77777777" w:rsidR="00B85ED1" w:rsidRDefault="00B85ED1" w:rsidP="00775F70">
            <w:pPr>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sz w:val="16"/>
                <w:szCs w:val="16"/>
              </w:rPr>
            </w:pPr>
            <w:r>
              <w:rPr>
                <w:rFonts w:ascii="Arial" w:eastAsia="Arial" w:hAnsi="Arial" w:cs="Arial"/>
                <w:color w:val="000000"/>
                <w:sz w:val="16"/>
                <w:szCs w:val="16"/>
              </w:rPr>
              <w:t>78.5</w:t>
            </w:r>
          </w:p>
        </w:tc>
        <w:tc>
          <w:tcPr>
            <w:tcW w:w="644" w:type="dxa"/>
          </w:tcPr>
          <w:p w14:paraId="69B34266" w14:textId="77777777" w:rsidR="00B85ED1" w:rsidRDefault="00B85ED1" w:rsidP="00775F70">
            <w:pPr>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sz w:val="16"/>
                <w:szCs w:val="16"/>
              </w:rPr>
            </w:pPr>
            <w:r>
              <w:rPr>
                <w:rFonts w:ascii="Arial" w:eastAsia="Arial" w:hAnsi="Arial" w:cs="Arial"/>
                <w:color w:val="000000"/>
                <w:sz w:val="16"/>
                <w:szCs w:val="16"/>
              </w:rPr>
              <w:t>27.3</w:t>
            </w:r>
          </w:p>
        </w:tc>
        <w:tc>
          <w:tcPr>
            <w:tcW w:w="644" w:type="dxa"/>
          </w:tcPr>
          <w:p w14:paraId="1D07202F" w14:textId="77777777" w:rsidR="00B85ED1" w:rsidRDefault="00B85ED1" w:rsidP="00775F70">
            <w:pPr>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sz w:val="16"/>
                <w:szCs w:val="16"/>
              </w:rPr>
            </w:pPr>
            <w:r>
              <w:rPr>
                <w:rFonts w:ascii="Arial" w:eastAsia="Arial" w:hAnsi="Arial" w:cs="Arial"/>
                <w:color w:val="000000"/>
                <w:sz w:val="16"/>
                <w:szCs w:val="16"/>
              </w:rPr>
              <w:t>31.3</w:t>
            </w:r>
          </w:p>
        </w:tc>
        <w:tc>
          <w:tcPr>
            <w:tcW w:w="644" w:type="dxa"/>
          </w:tcPr>
          <w:p w14:paraId="356A6D29" w14:textId="77777777" w:rsidR="00B85ED1" w:rsidRDefault="00B85ED1" w:rsidP="00775F70">
            <w:pPr>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sz w:val="16"/>
                <w:szCs w:val="16"/>
              </w:rPr>
            </w:pPr>
            <w:r>
              <w:rPr>
                <w:rFonts w:ascii="Arial" w:eastAsia="Arial" w:hAnsi="Arial" w:cs="Arial"/>
                <w:color w:val="000000"/>
                <w:sz w:val="16"/>
                <w:szCs w:val="16"/>
              </w:rPr>
              <w:t>3.1</w:t>
            </w:r>
          </w:p>
        </w:tc>
        <w:tc>
          <w:tcPr>
            <w:tcW w:w="644" w:type="dxa"/>
          </w:tcPr>
          <w:p w14:paraId="4EEA9FAD" w14:textId="77777777" w:rsidR="00B85ED1" w:rsidRDefault="00B85ED1" w:rsidP="00775F70">
            <w:pPr>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sz w:val="16"/>
                <w:szCs w:val="16"/>
              </w:rPr>
            </w:pPr>
            <w:r>
              <w:rPr>
                <w:rFonts w:ascii="Arial" w:eastAsia="Arial" w:hAnsi="Arial" w:cs="Arial"/>
                <w:color w:val="000000"/>
                <w:sz w:val="16"/>
                <w:szCs w:val="16"/>
              </w:rPr>
              <w:t>9.4</w:t>
            </w:r>
          </w:p>
        </w:tc>
        <w:tc>
          <w:tcPr>
            <w:tcW w:w="644" w:type="dxa"/>
          </w:tcPr>
          <w:p w14:paraId="19FC8B43" w14:textId="77777777" w:rsidR="00B85ED1" w:rsidRDefault="00B85ED1" w:rsidP="00775F70">
            <w:pPr>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sz w:val="16"/>
                <w:szCs w:val="16"/>
              </w:rPr>
            </w:pPr>
            <w:r>
              <w:rPr>
                <w:rFonts w:ascii="Arial" w:eastAsia="Arial" w:hAnsi="Arial" w:cs="Arial"/>
                <w:color w:val="000000"/>
                <w:sz w:val="16"/>
                <w:szCs w:val="16"/>
              </w:rPr>
              <w:t>2.9</w:t>
            </w:r>
          </w:p>
        </w:tc>
        <w:tc>
          <w:tcPr>
            <w:tcW w:w="644" w:type="dxa"/>
          </w:tcPr>
          <w:p w14:paraId="087753E6" w14:textId="77777777" w:rsidR="00B85ED1" w:rsidRDefault="00B85ED1" w:rsidP="00775F70">
            <w:pPr>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sz w:val="16"/>
                <w:szCs w:val="16"/>
              </w:rPr>
            </w:pPr>
            <w:r>
              <w:rPr>
                <w:rFonts w:ascii="Arial" w:eastAsia="Arial" w:hAnsi="Arial" w:cs="Arial"/>
                <w:color w:val="000000"/>
                <w:sz w:val="16"/>
                <w:szCs w:val="16"/>
              </w:rPr>
              <w:t>4.7</w:t>
            </w:r>
          </w:p>
        </w:tc>
        <w:tc>
          <w:tcPr>
            <w:tcW w:w="644" w:type="dxa"/>
          </w:tcPr>
          <w:p w14:paraId="64DA47C3" w14:textId="77777777" w:rsidR="00B85ED1" w:rsidRDefault="00B85ED1" w:rsidP="00775F70">
            <w:pPr>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sz w:val="16"/>
                <w:szCs w:val="16"/>
              </w:rPr>
            </w:pPr>
            <w:r>
              <w:rPr>
                <w:rFonts w:ascii="Arial" w:eastAsia="Arial" w:hAnsi="Arial" w:cs="Arial"/>
                <w:color w:val="000000"/>
                <w:sz w:val="16"/>
                <w:szCs w:val="16"/>
              </w:rPr>
              <w:t>39.2</w:t>
            </w:r>
          </w:p>
        </w:tc>
        <w:tc>
          <w:tcPr>
            <w:tcW w:w="644" w:type="dxa"/>
          </w:tcPr>
          <w:p w14:paraId="2500004C" w14:textId="77777777" w:rsidR="00B85ED1" w:rsidRDefault="00B85ED1" w:rsidP="00775F70">
            <w:pPr>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sz w:val="16"/>
                <w:szCs w:val="16"/>
              </w:rPr>
            </w:pPr>
            <w:r>
              <w:rPr>
                <w:rFonts w:ascii="Arial" w:eastAsia="Arial" w:hAnsi="Arial" w:cs="Arial"/>
                <w:color w:val="000000"/>
                <w:sz w:val="16"/>
                <w:szCs w:val="16"/>
              </w:rPr>
              <w:t>87.1</w:t>
            </w:r>
          </w:p>
        </w:tc>
      </w:tr>
      <w:tr w:rsidR="00B85ED1" w14:paraId="0EADB74C" w14:textId="77777777" w:rsidTr="00775F70">
        <w:trPr>
          <w:trHeight w:val="315"/>
        </w:trPr>
        <w:tc>
          <w:tcPr>
            <w:cnfStyle w:val="001000000000" w:firstRow="0" w:lastRow="0" w:firstColumn="1" w:lastColumn="0" w:oddVBand="0" w:evenVBand="0" w:oddHBand="0" w:evenHBand="0" w:firstRowFirstColumn="0" w:firstRowLastColumn="0" w:lastRowFirstColumn="0" w:lastRowLastColumn="0"/>
            <w:tcW w:w="644" w:type="dxa"/>
          </w:tcPr>
          <w:p w14:paraId="174829FB" w14:textId="77777777" w:rsidR="00B85ED1" w:rsidRDefault="00B85ED1" w:rsidP="00775F70">
            <w:pPr>
              <w:rPr>
                <w:rFonts w:ascii="Arial" w:eastAsia="Arial" w:hAnsi="Arial" w:cs="Arial"/>
                <w:color w:val="000000"/>
                <w:sz w:val="16"/>
                <w:szCs w:val="16"/>
              </w:rPr>
            </w:pPr>
            <w:r>
              <w:rPr>
                <w:rFonts w:ascii="Arial" w:eastAsia="Arial" w:hAnsi="Arial" w:cs="Arial"/>
                <w:i w:val="0"/>
                <w:color w:val="000000"/>
                <w:sz w:val="16"/>
                <w:szCs w:val="16"/>
              </w:rPr>
              <w:t>MXF</w:t>
            </w:r>
          </w:p>
        </w:tc>
        <w:tc>
          <w:tcPr>
            <w:tcW w:w="644" w:type="dxa"/>
          </w:tcPr>
          <w:p w14:paraId="467F3DAD" w14:textId="77777777" w:rsidR="00B85ED1" w:rsidRDefault="00B85ED1" w:rsidP="00775F70">
            <w:pPr>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sz w:val="16"/>
                <w:szCs w:val="16"/>
              </w:rPr>
            </w:pPr>
            <w:r>
              <w:rPr>
                <w:rFonts w:ascii="Arial" w:eastAsia="Arial" w:hAnsi="Arial" w:cs="Arial"/>
                <w:color w:val="000000"/>
                <w:sz w:val="16"/>
                <w:szCs w:val="16"/>
              </w:rPr>
              <w:t>95.0</w:t>
            </w:r>
          </w:p>
        </w:tc>
        <w:tc>
          <w:tcPr>
            <w:tcW w:w="644" w:type="dxa"/>
          </w:tcPr>
          <w:p w14:paraId="1A6DF83B" w14:textId="77777777" w:rsidR="00B85ED1" w:rsidRDefault="00B85ED1" w:rsidP="00775F70">
            <w:pPr>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sz w:val="16"/>
                <w:szCs w:val="16"/>
              </w:rPr>
            </w:pPr>
            <w:r>
              <w:rPr>
                <w:rFonts w:ascii="Arial" w:eastAsia="Arial" w:hAnsi="Arial" w:cs="Arial"/>
                <w:color w:val="000000"/>
                <w:sz w:val="16"/>
                <w:szCs w:val="16"/>
              </w:rPr>
              <w:t>92.3</w:t>
            </w:r>
          </w:p>
        </w:tc>
        <w:tc>
          <w:tcPr>
            <w:tcW w:w="644" w:type="dxa"/>
          </w:tcPr>
          <w:p w14:paraId="07D8B5DF" w14:textId="77777777" w:rsidR="00B85ED1" w:rsidRDefault="00B85ED1" w:rsidP="00775F70">
            <w:pPr>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sz w:val="16"/>
                <w:szCs w:val="16"/>
              </w:rPr>
            </w:pPr>
            <w:r>
              <w:rPr>
                <w:rFonts w:ascii="Arial" w:eastAsia="Arial" w:hAnsi="Arial" w:cs="Arial"/>
                <w:color w:val="000000"/>
                <w:sz w:val="16"/>
                <w:szCs w:val="16"/>
              </w:rPr>
              <w:t>61.9</w:t>
            </w:r>
          </w:p>
        </w:tc>
        <w:tc>
          <w:tcPr>
            <w:tcW w:w="644" w:type="dxa"/>
          </w:tcPr>
          <w:p w14:paraId="1FC5D599" w14:textId="77777777" w:rsidR="00B85ED1" w:rsidRDefault="00B85ED1" w:rsidP="00775F70">
            <w:pPr>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sz w:val="16"/>
                <w:szCs w:val="16"/>
              </w:rPr>
            </w:pPr>
            <w:r>
              <w:rPr>
                <w:rFonts w:ascii="Arial" w:eastAsia="Arial" w:hAnsi="Arial" w:cs="Arial"/>
                <w:color w:val="000000"/>
                <w:sz w:val="16"/>
                <w:szCs w:val="16"/>
              </w:rPr>
              <w:t>97.6</w:t>
            </w:r>
          </w:p>
        </w:tc>
        <w:tc>
          <w:tcPr>
            <w:tcW w:w="644" w:type="dxa"/>
          </w:tcPr>
          <w:p w14:paraId="03A02128" w14:textId="77777777" w:rsidR="00B85ED1" w:rsidRDefault="00B85ED1" w:rsidP="00775F70">
            <w:pPr>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sz w:val="16"/>
                <w:szCs w:val="16"/>
              </w:rPr>
            </w:pPr>
            <w:r>
              <w:rPr>
                <w:rFonts w:ascii="Arial" w:eastAsia="Arial" w:hAnsi="Arial" w:cs="Arial"/>
                <w:color w:val="000000"/>
                <w:sz w:val="16"/>
                <w:szCs w:val="16"/>
              </w:rPr>
              <w:t>100.0</w:t>
            </w:r>
          </w:p>
        </w:tc>
        <w:tc>
          <w:tcPr>
            <w:tcW w:w="644" w:type="dxa"/>
          </w:tcPr>
          <w:p w14:paraId="3124B574" w14:textId="77777777" w:rsidR="00B85ED1" w:rsidRDefault="00B85ED1" w:rsidP="00775F70">
            <w:pPr>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sz w:val="16"/>
                <w:szCs w:val="16"/>
              </w:rPr>
            </w:pPr>
            <w:r>
              <w:rPr>
                <w:rFonts w:ascii="Arial" w:eastAsia="Arial" w:hAnsi="Arial" w:cs="Arial"/>
                <w:color w:val="000000"/>
                <w:sz w:val="16"/>
                <w:szCs w:val="16"/>
              </w:rPr>
              <w:t>29.9</w:t>
            </w:r>
          </w:p>
        </w:tc>
        <w:tc>
          <w:tcPr>
            <w:tcW w:w="644" w:type="dxa"/>
          </w:tcPr>
          <w:p w14:paraId="6851E646" w14:textId="77777777" w:rsidR="00B85ED1" w:rsidRDefault="00B85ED1" w:rsidP="00775F70">
            <w:pPr>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sz w:val="16"/>
                <w:szCs w:val="16"/>
              </w:rPr>
            </w:pPr>
            <w:r>
              <w:rPr>
                <w:rFonts w:ascii="Arial" w:eastAsia="Arial" w:hAnsi="Arial" w:cs="Arial"/>
                <w:color w:val="000000"/>
                <w:sz w:val="16"/>
                <w:szCs w:val="16"/>
              </w:rPr>
              <w:t>34.6</w:t>
            </w:r>
          </w:p>
        </w:tc>
        <w:tc>
          <w:tcPr>
            <w:tcW w:w="644" w:type="dxa"/>
          </w:tcPr>
          <w:p w14:paraId="28FC020B" w14:textId="77777777" w:rsidR="00B85ED1" w:rsidRDefault="00B85ED1" w:rsidP="00775F70">
            <w:pPr>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sz w:val="16"/>
                <w:szCs w:val="16"/>
              </w:rPr>
            </w:pPr>
            <w:r>
              <w:rPr>
                <w:rFonts w:ascii="Arial" w:eastAsia="Arial" w:hAnsi="Arial" w:cs="Arial"/>
                <w:color w:val="000000"/>
                <w:sz w:val="16"/>
                <w:szCs w:val="16"/>
              </w:rPr>
              <w:t>3.2</w:t>
            </w:r>
          </w:p>
        </w:tc>
        <w:tc>
          <w:tcPr>
            <w:tcW w:w="644" w:type="dxa"/>
          </w:tcPr>
          <w:p w14:paraId="66E72813" w14:textId="77777777" w:rsidR="00B85ED1" w:rsidRDefault="00B85ED1" w:rsidP="00775F70">
            <w:pPr>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sz w:val="16"/>
                <w:szCs w:val="16"/>
              </w:rPr>
            </w:pPr>
            <w:r>
              <w:rPr>
                <w:rFonts w:ascii="Arial" w:eastAsia="Arial" w:hAnsi="Arial" w:cs="Arial"/>
                <w:color w:val="000000"/>
                <w:sz w:val="16"/>
                <w:szCs w:val="16"/>
              </w:rPr>
              <w:t>9.9</w:t>
            </w:r>
          </w:p>
        </w:tc>
        <w:tc>
          <w:tcPr>
            <w:tcW w:w="644" w:type="dxa"/>
          </w:tcPr>
          <w:p w14:paraId="4CF95710" w14:textId="77777777" w:rsidR="00B85ED1" w:rsidRDefault="00B85ED1" w:rsidP="00775F70">
            <w:pPr>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sz w:val="16"/>
                <w:szCs w:val="16"/>
              </w:rPr>
            </w:pPr>
            <w:r>
              <w:rPr>
                <w:rFonts w:ascii="Arial" w:eastAsia="Arial" w:hAnsi="Arial" w:cs="Arial"/>
                <w:color w:val="000000"/>
                <w:sz w:val="16"/>
                <w:szCs w:val="16"/>
              </w:rPr>
              <w:t>2.7</w:t>
            </w:r>
          </w:p>
        </w:tc>
        <w:tc>
          <w:tcPr>
            <w:tcW w:w="644" w:type="dxa"/>
          </w:tcPr>
          <w:p w14:paraId="148DEBD0" w14:textId="77777777" w:rsidR="00B85ED1" w:rsidRDefault="00B85ED1" w:rsidP="00775F70">
            <w:pPr>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sz w:val="16"/>
                <w:szCs w:val="16"/>
              </w:rPr>
            </w:pPr>
            <w:r>
              <w:rPr>
                <w:rFonts w:ascii="Arial" w:eastAsia="Arial" w:hAnsi="Arial" w:cs="Arial"/>
                <w:color w:val="000000"/>
                <w:sz w:val="16"/>
                <w:szCs w:val="16"/>
              </w:rPr>
              <w:t>5.3</w:t>
            </w:r>
          </w:p>
        </w:tc>
        <w:tc>
          <w:tcPr>
            <w:tcW w:w="644" w:type="dxa"/>
          </w:tcPr>
          <w:p w14:paraId="239C4CBA" w14:textId="77777777" w:rsidR="00B85ED1" w:rsidRDefault="00B85ED1" w:rsidP="00775F70">
            <w:pPr>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sz w:val="16"/>
                <w:szCs w:val="16"/>
              </w:rPr>
            </w:pPr>
            <w:r>
              <w:rPr>
                <w:rFonts w:ascii="Arial" w:eastAsia="Arial" w:hAnsi="Arial" w:cs="Arial"/>
                <w:color w:val="000000"/>
                <w:sz w:val="16"/>
                <w:szCs w:val="16"/>
              </w:rPr>
              <w:t>41.9</w:t>
            </w:r>
          </w:p>
        </w:tc>
        <w:tc>
          <w:tcPr>
            <w:tcW w:w="644" w:type="dxa"/>
          </w:tcPr>
          <w:p w14:paraId="3E383DF5" w14:textId="77777777" w:rsidR="00B85ED1" w:rsidRDefault="00B85ED1" w:rsidP="00775F70">
            <w:pPr>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sz w:val="16"/>
                <w:szCs w:val="16"/>
              </w:rPr>
            </w:pPr>
            <w:r>
              <w:rPr>
                <w:rFonts w:ascii="Arial" w:eastAsia="Arial" w:hAnsi="Arial" w:cs="Arial"/>
                <w:color w:val="000000"/>
                <w:sz w:val="16"/>
                <w:szCs w:val="16"/>
              </w:rPr>
              <w:t>88.8</w:t>
            </w:r>
          </w:p>
        </w:tc>
      </w:tr>
      <w:tr w:rsidR="00B85ED1" w14:paraId="3C91D610" w14:textId="77777777" w:rsidTr="00775F70">
        <w:trPr>
          <w:trHeight w:val="315"/>
        </w:trPr>
        <w:tc>
          <w:tcPr>
            <w:cnfStyle w:val="001000000000" w:firstRow="0" w:lastRow="0" w:firstColumn="1" w:lastColumn="0" w:oddVBand="0" w:evenVBand="0" w:oddHBand="0" w:evenHBand="0" w:firstRowFirstColumn="0" w:firstRowLastColumn="0" w:lastRowFirstColumn="0" w:lastRowLastColumn="0"/>
            <w:tcW w:w="644" w:type="dxa"/>
          </w:tcPr>
          <w:p w14:paraId="395DA98A" w14:textId="77777777" w:rsidR="00B85ED1" w:rsidRDefault="00B85ED1" w:rsidP="00775F70">
            <w:pPr>
              <w:rPr>
                <w:rFonts w:ascii="Arial" w:eastAsia="Arial" w:hAnsi="Arial" w:cs="Arial"/>
                <w:color w:val="000000"/>
                <w:sz w:val="16"/>
                <w:szCs w:val="16"/>
              </w:rPr>
            </w:pPr>
            <w:r>
              <w:rPr>
                <w:rFonts w:ascii="Arial" w:eastAsia="Arial" w:hAnsi="Arial" w:cs="Arial"/>
                <w:i w:val="0"/>
                <w:color w:val="000000"/>
                <w:sz w:val="16"/>
                <w:szCs w:val="16"/>
              </w:rPr>
              <w:t>AMI</w:t>
            </w:r>
          </w:p>
        </w:tc>
        <w:tc>
          <w:tcPr>
            <w:tcW w:w="644" w:type="dxa"/>
          </w:tcPr>
          <w:p w14:paraId="593DDF2F" w14:textId="77777777" w:rsidR="00B85ED1" w:rsidRDefault="00B85ED1" w:rsidP="00775F70">
            <w:pPr>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sz w:val="16"/>
                <w:szCs w:val="16"/>
              </w:rPr>
            </w:pPr>
            <w:r>
              <w:rPr>
                <w:rFonts w:ascii="Arial" w:eastAsia="Arial" w:hAnsi="Arial" w:cs="Arial"/>
                <w:color w:val="000000"/>
                <w:sz w:val="16"/>
                <w:szCs w:val="16"/>
              </w:rPr>
              <w:t>93.0</w:t>
            </w:r>
          </w:p>
        </w:tc>
        <w:tc>
          <w:tcPr>
            <w:tcW w:w="644" w:type="dxa"/>
          </w:tcPr>
          <w:p w14:paraId="35A7F5ED" w14:textId="77777777" w:rsidR="00B85ED1" w:rsidRDefault="00B85ED1" w:rsidP="00775F70">
            <w:pPr>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sz w:val="16"/>
                <w:szCs w:val="16"/>
              </w:rPr>
            </w:pPr>
            <w:r>
              <w:rPr>
                <w:rFonts w:ascii="Arial" w:eastAsia="Arial" w:hAnsi="Arial" w:cs="Arial"/>
                <w:color w:val="000000"/>
                <w:sz w:val="16"/>
                <w:szCs w:val="16"/>
              </w:rPr>
              <w:t>90.4</w:t>
            </w:r>
          </w:p>
        </w:tc>
        <w:tc>
          <w:tcPr>
            <w:tcW w:w="644" w:type="dxa"/>
          </w:tcPr>
          <w:p w14:paraId="07925580" w14:textId="77777777" w:rsidR="00B85ED1" w:rsidRDefault="00B85ED1" w:rsidP="00775F70">
            <w:pPr>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sz w:val="16"/>
                <w:szCs w:val="16"/>
              </w:rPr>
            </w:pPr>
            <w:r>
              <w:rPr>
                <w:rFonts w:ascii="Arial" w:eastAsia="Arial" w:hAnsi="Arial" w:cs="Arial"/>
                <w:color w:val="000000"/>
                <w:sz w:val="16"/>
                <w:szCs w:val="16"/>
              </w:rPr>
              <w:t>58.9</w:t>
            </w:r>
          </w:p>
        </w:tc>
        <w:tc>
          <w:tcPr>
            <w:tcW w:w="644" w:type="dxa"/>
          </w:tcPr>
          <w:p w14:paraId="13E6BF28" w14:textId="77777777" w:rsidR="00B85ED1" w:rsidRDefault="00B85ED1" w:rsidP="00775F70">
            <w:pPr>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sz w:val="16"/>
                <w:szCs w:val="16"/>
              </w:rPr>
            </w:pPr>
            <w:r>
              <w:rPr>
                <w:rFonts w:ascii="Arial" w:eastAsia="Arial" w:hAnsi="Arial" w:cs="Arial"/>
                <w:color w:val="000000"/>
                <w:sz w:val="16"/>
                <w:szCs w:val="16"/>
              </w:rPr>
              <w:t>65.3</w:t>
            </w:r>
          </w:p>
        </w:tc>
        <w:tc>
          <w:tcPr>
            <w:tcW w:w="644" w:type="dxa"/>
          </w:tcPr>
          <w:p w14:paraId="16402917" w14:textId="77777777" w:rsidR="00B85ED1" w:rsidRDefault="00B85ED1" w:rsidP="00775F70">
            <w:pPr>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sz w:val="16"/>
                <w:szCs w:val="16"/>
              </w:rPr>
            </w:pPr>
            <w:r>
              <w:rPr>
                <w:rFonts w:ascii="Arial" w:eastAsia="Arial" w:hAnsi="Arial" w:cs="Arial"/>
                <w:color w:val="000000"/>
                <w:sz w:val="16"/>
                <w:szCs w:val="16"/>
              </w:rPr>
              <w:t>57.8</w:t>
            </w:r>
          </w:p>
        </w:tc>
        <w:tc>
          <w:tcPr>
            <w:tcW w:w="644" w:type="dxa"/>
          </w:tcPr>
          <w:p w14:paraId="36751CBD" w14:textId="77777777" w:rsidR="00B85ED1" w:rsidRDefault="00B85ED1" w:rsidP="00775F70">
            <w:pPr>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sz w:val="16"/>
                <w:szCs w:val="16"/>
              </w:rPr>
            </w:pPr>
            <w:r>
              <w:rPr>
                <w:rFonts w:ascii="Arial" w:eastAsia="Arial" w:hAnsi="Arial" w:cs="Arial"/>
                <w:color w:val="000000"/>
                <w:sz w:val="16"/>
                <w:szCs w:val="16"/>
              </w:rPr>
              <w:t>100.0</w:t>
            </w:r>
          </w:p>
        </w:tc>
        <w:tc>
          <w:tcPr>
            <w:tcW w:w="644" w:type="dxa"/>
          </w:tcPr>
          <w:p w14:paraId="45DC6024" w14:textId="77777777" w:rsidR="00B85ED1" w:rsidRDefault="00B85ED1" w:rsidP="00775F70">
            <w:pPr>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sz w:val="16"/>
                <w:szCs w:val="16"/>
              </w:rPr>
            </w:pPr>
            <w:r>
              <w:rPr>
                <w:rFonts w:ascii="Arial" w:eastAsia="Arial" w:hAnsi="Arial" w:cs="Arial"/>
                <w:color w:val="000000"/>
                <w:sz w:val="16"/>
                <w:szCs w:val="16"/>
              </w:rPr>
              <w:t>90.4</w:t>
            </w:r>
          </w:p>
        </w:tc>
        <w:tc>
          <w:tcPr>
            <w:tcW w:w="644" w:type="dxa"/>
          </w:tcPr>
          <w:p w14:paraId="32612AFB" w14:textId="77777777" w:rsidR="00B85ED1" w:rsidRDefault="00B85ED1" w:rsidP="00775F70">
            <w:pPr>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sz w:val="16"/>
                <w:szCs w:val="16"/>
              </w:rPr>
            </w:pPr>
            <w:r>
              <w:rPr>
                <w:rFonts w:ascii="Arial" w:eastAsia="Arial" w:hAnsi="Arial" w:cs="Arial"/>
                <w:color w:val="000000"/>
                <w:sz w:val="16"/>
                <w:szCs w:val="16"/>
              </w:rPr>
              <w:t>2.4</w:t>
            </w:r>
          </w:p>
        </w:tc>
        <w:tc>
          <w:tcPr>
            <w:tcW w:w="644" w:type="dxa"/>
          </w:tcPr>
          <w:p w14:paraId="54BABA38" w14:textId="77777777" w:rsidR="00B85ED1" w:rsidRDefault="00B85ED1" w:rsidP="00775F70">
            <w:pPr>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sz w:val="16"/>
                <w:szCs w:val="16"/>
              </w:rPr>
            </w:pPr>
            <w:r>
              <w:rPr>
                <w:rFonts w:ascii="Arial" w:eastAsia="Arial" w:hAnsi="Arial" w:cs="Arial"/>
                <w:color w:val="000000"/>
                <w:sz w:val="16"/>
                <w:szCs w:val="16"/>
              </w:rPr>
              <w:t>13.0</w:t>
            </w:r>
          </w:p>
        </w:tc>
        <w:tc>
          <w:tcPr>
            <w:tcW w:w="644" w:type="dxa"/>
          </w:tcPr>
          <w:p w14:paraId="1A86EAC9" w14:textId="77777777" w:rsidR="00B85ED1" w:rsidRDefault="00B85ED1" w:rsidP="00775F70">
            <w:pPr>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sz w:val="16"/>
                <w:szCs w:val="16"/>
              </w:rPr>
            </w:pPr>
            <w:r>
              <w:rPr>
                <w:rFonts w:ascii="Arial" w:eastAsia="Arial" w:hAnsi="Arial" w:cs="Arial"/>
                <w:color w:val="000000"/>
                <w:sz w:val="16"/>
                <w:szCs w:val="16"/>
              </w:rPr>
              <w:t>5.2</w:t>
            </w:r>
          </w:p>
        </w:tc>
        <w:tc>
          <w:tcPr>
            <w:tcW w:w="644" w:type="dxa"/>
          </w:tcPr>
          <w:p w14:paraId="44E9DED6" w14:textId="77777777" w:rsidR="00B85ED1" w:rsidRDefault="00B85ED1" w:rsidP="00775F70">
            <w:pPr>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sz w:val="16"/>
                <w:szCs w:val="16"/>
              </w:rPr>
            </w:pPr>
            <w:r>
              <w:rPr>
                <w:rFonts w:ascii="Arial" w:eastAsia="Arial" w:hAnsi="Arial" w:cs="Arial"/>
                <w:color w:val="000000"/>
                <w:sz w:val="16"/>
                <w:szCs w:val="16"/>
              </w:rPr>
              <w:t>8.1</w:t>
            </w:r>
          </w:p>
        </w:tc>
        <w:tc>
          <w:tcPr>
            <w:tcW w:w="644" w:type="dxa"/>
          </w:tcPr>
          <w:p w14:paraId="5B168BF6" w14:textId="77777777" w:rsidR="00B85ED1" w:rsidRDefault="00B85ED1" w:rsidP="00775F70">
            <w:pPr>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sz w:val="16"/>
                <w:szCs w:val="16"/>
              </w:rPr>
            </w:pPr>
            <w:r>
              <w:rPr>
                <w:rFonts w:ascii="Arial" w:eastAsia="Arial" w:hAnsi="Arial" w:cs="Arial"/>
                <w:color w:val="000000"/>
                <w:sz w:val="16"/>
                <w:szCs w:val="16"/>
              </w:rPr>
              <w:t>40.7</w:t>
            </w:r>
          </w:p>
        </w:tc>
        <w:tc>
          <w:tcPr>
            <w:tcW w:w="644" w:type="dxa"/>
          </w:tcPr>
          <w:p w14:paraId="0B043C81" w14:textId="77777777" w:rsidR="00B85ED1" w:rsidRDefault="00B85ED1" w:rsidP="00775F70">
            <w:pPr>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sz w:val="16"/>
                <w:szCs w:val="16"/>
              </w:rPr>
            </w:pPr>
            <w:r>
              <w:rPr>
                <w:rFonts w:ascii="Arial" w:eastAsia="Arial" w:hAnsi="Arial" w:cs="Arial"/>
                <w:color w:val="000000"/>
                <w:sz w:val="16"/>
                <w:szCs w:val="16"/>
              </w:rPr>
              <w:t>82.8</w:t>
            </w:r>
          </w:p>
        </w:tc>
      </w:tr>
      <w:tr w:rsidR="00B85ED1" w14:paraId="555F0A00" w14:textId="77777777" w:rsidTr="00775F70">
        <w:trPr>
          <w:trHeight w:val="315"/>
        </w:trPr>
        <w:tc>
          <w:tcPr>
            <w:cnfStyle w:val="001000000000" w:firstRow="0" w:lastRow="0" w:firstColumn="1" w:lastColumn="0" w:oddVBand="0" w:evenVBand="0" w:oddHBand="0" w:evenHBand="0" w:firstRowFirstColumn="0" w:firstRowLastColumn="0" w:lastRowFirstColumn="0" w:lastRowLastColumn="0"/>
            <w:tcW w:w="644" w:type="dxa"/>
          </w:tcPr>
          <w:p w14:paraId="41CDFC4E" w14:textId="77777777" w:rsidR="00B85ED1" w:rsidRDefault="00B85ED1" w:rsidP="00775F70">
            <w:pPr>
              <w:rPr>
                <w:rFonts w:ascii="Arial" w:eastAsia="Arial" w:hAnsi="Arial" w:cs="Arial"/>
                <w:color w:val="000000"/>
                <w:sz w:val="16"/>
                <w:szCs w:val="16"/>
              </w:rPr>
            </w:pPr>
            <w:r>
              <w:rPr>
                <w:rFonts w:ascii="Arial" w:eastAsia="Arial" w:hAnsi="Arial" w:cs="Arial"/>
                <w:i w:val="0"/>
                <w:color w:val="000000"/>
                <w:sz w:val="16"/>
                <w:szCs w:val="16"/>
              </w:rPr>
              <w:t>KAN</w:t>
            </w:r>
          </w:p>
        </w:tc>
        <w:tc>
          <w:tcPr>
            <w:tcW w:w="644" w:type="dxa"/>
          </w:tcPr>
          <w:p w14:paraId="165503AC" w14:textId="77777777" w:rsidR="00B85ED1" w:rsidRDefault="00B85ED1" w:rsidP="00775F70">
            <w:pPr>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sz w:val="16"/>
                <w:szCs w:val="16"/>
              </w:rPr>
            </w:pPr>
            <w:r>
              <w:rPr>
                <w:rFonts w:ascii="Arial" w:eastAsia="Arial" w:hAnsi="Arial" w:cs="Arial"/>
                <w:color w:val="000000"/>
                <w:sz w:val="16"/>
                <w:szCs w:val="16"/>
              </w:rPr>
              <w:t>89.4</w:t>
            </w:r>
          </w:p>
        </w:tc>
        <w:tc>
          <w:tcPr>
            <w:tcW w:w="644" w:type="dxa"/>
          </w:tcPr>
          <w:p w14:paraId="567A8DF6" w14:textId="77777777" w:rsidR="00B85ED1" w:rsidRDefault="00B85ED1" w:rsidP="00775F70">
            <w:pPr>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sz w:val="16"/>
                <w:szCs w:val="16"/>
              </w:rPr>
            </w:pPr>
            <w:r>
              <w:rPr>
                <w:rFonts w:ascii="Arial" w:eastAsia="Arial" w:hAnsi="Arial" w:cs="Arial"/>
                <w:color w:val="000000"/>
                <w:sz w:val="16"/>
                <w:szCs w:val="16"/>
              </w:rPr>
              <w:t>86.7</w:t>
            </w:r>
          </w:p>
        </w:tc>
        <w:tc>
          <w:tcPr>
            <w:tcW w:w="644" w:type="dxa"/>
          </w:tcPr>
          <w:p w14:paraId="36A50437" w14:textId="77777777" w:rsidR="00B85ED1" w:rsidRDefault="00B85ED1" w:rsidP="00775F70">
            <w:pPr>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sz w:val="16"/>
                <w:szCs w:val="16"/>
              </w:rPr>
            </w:pPr>
            <w:r>
              <w:rPr>
                <w:rFonts w:ascii="Arial" w:eastAsia="Arial" w:hAnsi="Arial" w:cs="Arial"/>
                <w:color w:val="000000"/>
                <w:sz w:val="16"/>
                <w:szCs w:val="16"/>
              </w:rPr>
              <w:t>53.0</w:t>
            </w:r>
          </w:p>
        </w:tc>
        <w:tc>
          <w:tcPr>
            <w:tcW w:w="644" w:type="dxa"/>
          </w:tcPr>
          <w:p w14:paraId="739F7065" w14:textId="77777777" w:rsidR="00B85ED1" w:rsidRDefault="00B85ED1" w:rsidP="00775F70">
            <w:pPr>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sz w:val="16"/>
                <w:szCs w:val="16"/>
              </w:rPr>
            </w:pPr>
            <w:r>
              <w:rPr>
                <w:rFonts w:ascii="Arial" w:eastAsia="Arial" w:hAnsi="Arial" w:cs="Arial"/>
                <w:color w:val="000000"/>
                <w:sz w:val="16"/>
                <w:szCs w:val="16"/>
              </w:rPr>
              <w:t>59.5</w:t>
            </w:r>
          </w:p>
        </w:tc>
        <w:tc>
          <w:tcPr>
            <w:tcW w:w="644" w:type="dxa"/>
          </w:tcPr>
          <w:p w14:paraId="46A7B84B" w14:textId="77777777" w:rsidR="00B85ED1" w:rsidRDefault="00B85ED1" w:rsidP="00775F70">
            <w:pPr>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sz w:val="16"/>
                <w:szCs w:val="16"/>
              </w:rPr>
            </w:pPr>
            <w:r>
              <w:rPr>
                <w:rFonts w:ascii="Arial" w:eastAsia="Arial" w:hAnsi="Arial" w:cs="Arial"/>
                <w:color w:val="000000"/>
                <w:sz w:val="16"/>
                <w:szCs w:val="16"/>
              </w:rPr>
              <w:t>53.2</w:t>
            </w:r>
          </w:p>
        </w:tc>
        <w:tc>
          <w:tcPr>
            <w:tcW w:w="644" w:type="dxa"/>
          </w:tcPr>
          <w:p w14:paraId="2B55FAC7" w14:textId="77777777" w:rsidR="00B85ED1" w:rsidRDefault="00B85ED1" w:rsidP="00775F70">
            <w:pPr>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sz w:val="16"/>
                <w:szCs w:val="16"/>
              </w:rPr>
            </w:pPr>
            <w:r>
              <w:rPr>
                <w:rFonts w:ascii="Arial" w:eastAsia="Arial" w:hAnsi="Arial" w:cs="Arial"/>
                <w:color w:val="000000"/>
                <w:sz w:val="16"/>
                <w:szCs w:val="16"/>
              </w:rPr>
              <w:t>72.0</w:t>
            </w:r>
          </w:p>
        </w:tc>
        <w:tc>
          <w:tcPr>
            <w:tcW w:w="644" w:type="dxa"/>
          </w:tcPr>
          <w:p w14:paraId="1C825C7E" w14:textId="77777777" w:rsidR="00B85ED1" w:rsidRDefault="00B85ED1" w:rsidP="00775F70">
            <w:pPr>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sz w:val="16"/>
                <w:szCs w:val="16"/>
              </w:rPr>
            </w:pPr>
            <w:r>
              <w:rPr>
                <w:rFonts w:ascii="Arial" w:eastAsia="Arial" w:hAnsi="Arial" w:cs="Arial"/>
                <w:color w:val="000000"/>
                <w:sz w:val="16"/>
                <w:szCs w:val="16"/>
              </w:rPr>
              <w:t>100.0</w:t>
            </w:r>
          </w:p>
        </w:tc>
        <w:tc>
          <w:tcPr>
            <w:tcW w:w="644" w:type="dxa"/>
          </w:tcPr>
          <w:p w14:paraId="50230A17" w14:textId="77777777" w:rsidR="00B85ED1" w:rsidRDefault="00B85ED1" w:rsidP="00775F70">
            <w:pPr>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sz w:val="16"/>
                <w:szCs w:val="16"/>
              </w:rPr>
            </w:pPr>
            <w:r>
              <w:rPr>
                <w:rFonts w:ascii="Arial" w:eastAsia="Arial" w:hAnsi="Arial" w:cs="Arial"/>
                <w:color w:val="000000"/>
                <w:sz w:val="16"/>
                <w:szCs w:val="16"/>
              </w:rPr>
              <w:t>1.8</w:t>
            </w:r>
          </w:p>
        </w:tc>
        <w:tc>
          <w:tcPr>
            <w:tcW w:w="644" w:type="dxa"/>
          </w:tcPr>
          <w:p w14:paraId="6B46F6A9" w14:textId="77777777" w:rsidR="00B85ED1" w:rsidRDefault="00B85ED1" w:rsidP="00775F70">
            <w:pPr>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sz w:val="16"/>
                <w:szCs w:val="16"/>
              </w:rPr>
            </w:pPr>
            <w:r>
              <w:rPr>
                <w:rFonts w:ascii="Arial" w:eastAsia="Arial" w:hAnsi="Arial" w:cs="Arial"/>
                <w:color w:val="000000"/>
                <w:sz w:val="16"/>
                <w:szCs w:val="16"/>
              </w:rPr>
              <w:t>10.6</w:t>
            </w:r>
          </w:p>
        </w:tc>
        <w:tc>
          <w:tcPr>
            <w:tcW w:w="644" w:type="dxa"/>
          </w:tcPr>
          <w:p w14:paraId="1C719739" w14:textId="77777777" w:rsidR="00B85ED1" w:rsidRDefault="00B85ED1" w:rsidP="00775F70">
            <w:pPr>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sz w:val="16"/>
                <w:szCs w:val="16"/>
              </w:rPr>
            </w:pPr>
            <w:r>
              <w:rPr>
                <w:rFonts w:ascii="Arial" w:eastAsia="Arial" w:hAnsi="Arial" w:cs="Arial"/>
                <w:color w:val="000000"/>
                <w:sz w:val="16"/>
                <w:szCs w:val="16"/>
              </w:rPr>
              <w:t>3.2</w:t>
            </w:r>
          </w:p>
        </w:tc>
        <w:tc>
          <w:tcPr>
            <w:tcW w:w="644" w:type="dxa"/>
          </w:tcPr>
          <w:p w14:paraId="4CC339DA" w14:textId="77777777" w:rsidR="00B85ED1" w:rsidRDefault="00B85ED1" w:rsidP="00775F70">
            <w:pPr>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sz w:val="16"/>
                <w:szCs w:val="16"/>
              </w:rPr>
            </w:pPr>
            <w:r>
              <w:rPr>
                <w:rFonts w:ascii="Arial" w:eastAsia="Arial" w:hAnsi="Arial" w:cs="Arial"/>
                <w:color w:val="000000"/>
                <w:sz w:val="16"/>
                <w:szCs w:val="16"/>
              </w:rPr>
              <w:t>5.7</w:t>
            </w:r>
          </w:p>
        </w:tc>
        <w:tc>
          <w:tcPr>
            <w:tcW w:w="644" w:type="dxa"/>
          </w:tcPr>
          <w:p w14:paraId="788F395B" w14:textId="77777777" w:rsidR="00B85ED1" w:rsidRDefault="00B85ED1" w:rsidP="00775F70">
            <w:pPr>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sz w:val="16"/>
                <w:szCs w:val="16"/>
              </w:rPr>
            </w:pPr>
            <w:r>
              <w:rPr>
                <w:rFonts w:ascii="Arial" w:eastAsia="Arial" w:hAnsi="Arial" w:cs="Arial"/>
                <w:color w:val="000000"/>
                <w:sz w:val="16"/>
                <w:szCs w:val="16"/>
              </w:rPr>
              <w:t>40.4</w:t>
            </w:r>
          </w:p>
        </w:tc>
        <w:tc>
          <w:tcPr>
            <w:tcW w:w="644" w:type="dxa"/>
          </w:tcPr>
          <w:p w14:paraId="29985E1B" w14:textId="77777777" w:rsidR="00B85ED1" w:rsidRDefault="00B85ED1" w:rsidP="00775F70">
            <w:pPr>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sz w:val="16"/>
                <w:szCs w:val="16"/>
              </w:rPr>
            </w:pPr>
            <w:r>
              <w:rPr>
                <w:rFonts w:ascii="Arial" w:eastAsia="Arial" w:hAnsi="Arial" w:cs="Arial"/>
                <w:color w:val="000000"/>
                <w:sz w:val="16"/>
                <w:szCs w:val="16"/>
              </w:rPr>
              <w:t>80.0</w:t>
            </w:r>
          </w:p>
        </w:tc>
      </w:tr>
      <w:tr w:rsidR="00B85ED1" w14:paraId="1F912A07" w14:textId="77777777" w:rsidTr="00775F70">
        <w:trPr>
          <w:trHeight w:val="315"/>
        </w:trPr>
        <w:tc>
          <w:tcPr>
            <w:cnfStyle w:val="001000000000" w:firstRow="0" w:lastRow="0" w:firstColumn="1" w:lastColumn="0" w:oddVBand="0" w:evenVBand="0" w:oddHBand="0" w:evenHBand="0" w:firstRowFirstColumn="0" w:firstRowLastColumn="0" w:lastRowFirstColumn="0" w:lastRowLastColumn="0"/>
            <w:tcW w:w="644" w:type="dxa"/>
          </w:tcPr>
          <w:p w14:paraId="3A0F73D3" w14:textId="77777777" w:rsidR="00B85ED1" w:rsidRDefault="00B85ED1" w:rsidP="00775F70">
            <w:pPr>
              <w:rPr>
                <w:rFonts w:ascii="Arial" w:eastAsia="Arial" w:hAnsi="Arial" w:cs="Arial"/>
                <w:color w:val="000000"/>
                <w:sz w:val="16"/>
                <w:szCs w:val="16"/>
              </w:rPr>
            </w:pPr>
            <w:r>
              <w:rPr>
                <w:rFonts w:ascii="Arial" w:eastAsia="Arial" w:hAnsi="Arial" w:cs="Arial"/>
                <w:i w:val="0"/>
                <w:color w:val="000000"/>
                <w:sz w:val="16"/>
                <w:szCs w:val="16"/>
              </w:rPr>
              <w:t>BDQ</w:t>
            </w:r>
          </w:p>
        </w:tc>
        <w:tc>
          <w:tcPr>
            <w:tcW w:w="644" w:type="dxa"/>
          </w:tcPr>
          <w:p w14:paraId="7DDB269D" w14:textId="77777777" w:rsidR="00B85ED1" w:rsidRDefault="00B85ED1" w:rsidP="00775F70">
            <w:pPr>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sz w:val="16"/>
                <w:szCs w:val="16"/>
              </w:rPr>
            </w:pPr>
            <w:r>
              <w:rPr>
                <w:rFonts w:ascii="Arial" w:eastAsia="Arial" w:hAnsi="Arial" w:cs="Arial"/>
                <w:color w:val="000000"/>
                <w:sz w:val="16"/>
                <w:szCs w:val="16"/>
              </w:rPr>
              <w:t>79.4</w:t>
            </w:r>
          </w:p>
        </w:tc>
        <w:tc>
          <w:tcPr>
            <w:tcW w:w="644" w:type="dxa"/>
          </w:tcPr>
          <w:p w14:paraId="5B654161" w14:textId="77777777" w:rsidR="00B85ED1" w:rsidRDefault="00B85ED1" w:rsidP="00775F70">
            <w:pPr>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sz w:val="16"/>
                <w:szCs w:val="16"/>
              </w:rPr>
            </w:pPr>
            <w:r>
              <w:rPr>
                <w:rFonts w:ascii="Arial" w:eastAsia="Arial" w:hAnsi="Arial" w:cs="Arial"/>
                <w:color w:val="000000"/>
                <w:sz w:val="16"/>
                <w:szCs w:val="16"/>
              </w:rPr>
              <w:t>77.8</w:t>
            </w:r>
          </w:p>
        </w:tc>
        <w:tc>
          <w:tcPr>
            <w:tcW w:w="644" w:type="dxa"/>
          </w:tcPr>
          <w:p w14:paraId="568A1941" w14:textId="77777777" w:rsidR="00B85ED1" w:rsidRDefault="00B85ED1" w:rsidP="00775F70">
            <w:pPr>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sz w:val="16"/>
                <w:szCs w:val="16"/>
              </w:rPr>
            </w:pPr>
            <w:r>
              <w:rPr>
                <w:rFonts w:ascii="Arial" w:eastAsia="Arial" w:hAnsi="Arial" w:cs="Arial"/>
                <w:color w:val="000000"/>
                <w:sz w:val="16"/>
                <w:szCs w:val="16"/>
              </w:rPr>
              <w:t>49.5</w:t>
            </w:r>
          </w:p>
        </w:tc>
        <w:tc>
          <w:tcPr>
            <w:tcW w:w="644" w:type="dxa"/>
          </w:tcPr>
          <w:p w14:paraId="0AF7A57D" w14:textId="77777777" w:rsidR="00B85ED1" w:rsidRDefault="00B85ED1" w:rsidP="00775F70">
            <w:pPr>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sz w:val="16"/>
                <w:szCs w:val="16"/>
              </w:rPr>
            </w:pPr>
            <w:r>
              <w:rPr>
                <w:rFonts w:ascii="Arial" w:eastAsia="Arial" w:hAnsi="Arial" w:cs="Arial"/>
                <w:color w:val="000000"/>
                <w:sz w:val="16"/>
                <w:szCs w:val="16"/>
              </w:rPr>
              <w:t>60.7</w:t>
            </w:r>
          </w:p>
        </w:tc>
        <w:tc>
          <w:tcPr>
            <w:tcW w:w="644" w:type="dxa"/>
          </w:tcPr>
          <w:p w14:paraId="59945BD7" w14:textId="77777777" w:rsidR="00B85ED1" w:rsidRDefault="00B85ED1" w:rsidP="00775F70">
            <w:pPr>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sz w:val="16"/>
                <w:szCs w:val="16"/>
              </w:rPr>
            </w:pPr>
            <w:r>
              <w:rPr>
                <w:rFonts w:ascii="Arial" w:eastAsia="Arial" w:hAnsi="Arial" w:cs="Arial"/>
                <w:color w:val="000000"/>
                <w:sz w:val="16"/>
                <w:szCs w:val="16"/>
              </w:rPr>
              <w:t>49.5</w:t>
            </w:r>
          </w:p>
        </w:tc>
        <w:tc>
          <w:tcPr>
            <w:tcW w:w="644" w:type="dxa"/>
          </w:tcPr>
          <w:p w14:paraId="2B94201F" w14:textId="77777777" w:rsidR="00B85ED1" w:rsidRDefault="00B85ED1" w:rsidP="00775F70">
            <w:pPr>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sz w:val="16"/>
                <w:szCs w:val="16"/>
              </w:rPr>
            </w:pPr>
            <w:r>
              <w:rPr>
                <w:rFonts w:ascii="Arial" w:eastAsia="Arial" w:hAnsi="Arial" w:cs="Arial"/>
                <w:color w:val="000000"/>
                <w:sz w:val="16"/>
                <w:szCs w:val="16"/>
              </w:rPr>
              <w:t>20.0</w:t>
            </w:r>
          </w:p>
        </w:tc>
        <w:tc>
          <w:tcPr>
            <w:tcW w:w="644" w:type="dxa"/>
          </w:tcPr>
          <w:p w14:paraId="6CA11702" w14:textId="77777777" w:rsidR="00B85ED1" w:rsidRDefault="00B85ED1" w:rsidP="00775F70">
            <w:pPr>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sz w:val="16"/>
                <w:szCs w:val="16"/>
              </w:rPr>
            </w:pPr>
            <w:r>
              <w:rPr>
                <w:rFonts w:ascii="Arial" w:eastAsia="Arial" w:hAnsi="Arial" w:cs="Arial"/>
                <w:color w:val="000000"/>
                <w:sz w:val="16"/>
                <w:szCs w:val="16"/>
              </w:rPr>
              <w:t>18.9</w:t>
            </w:r>
          </w:p>
        </w:tc>
        <w:tc>
          <w:tcPr>
            <w:tcW w:w="644" w:type="dxa"/>
          </w:tcPr>
          <w:p w14:paraId="7AFC8815" w14:textId="77777777" w:rsidR="00B85ED1" w:rsidRDefault="00B85ED1" w:rsidP="00775F70">
            <w:pPr>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sz w:val="16"/>
                <w:szCs w:val="16"/>
              </w:rPr>
            </w:pPr>
            <w:r>
              <w:rPr>
                <w:rFonts w:ascii="Arial" w:eastAsia="Arial" w:hAnsi="Arial" w:cs="Arial"/>
                <w:color w:val="000000"/>
                <w:sz w:val="16"/>
                <w:szCs w:val="16"/>
              </w:rPr>
              <w:t>100.0</w:t>
            </w:r>
          </w:p>
        </w:tc>
        <w:tc>
          <w:tcPr>
            <w:tcW w:w="644" w:type="dxa"/>
          </w:tcPr>
          <w:p w14:paraId="44FD7E3F" w14:textId="77777777" w:rsidR="00B85ED1" w:rsidRDefault="00B85ED1" w:rsidP="00775F70">
            <w:pPr>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sz w:val="16"/>
                <w:szCs w:val="16"/>
              </w:rPr>
            </w:pPr>
            <w:r>
              <w:rPr>
                <w:rFonts w:ascii="Arial" w:eastAsia="Arial" w:hAnsi="Arial" w:cs="Arial"/>
                <w:color w:val="000000"/>
                <w:sz w:val="16"/>
                <w:szCs w:val="16"/>
              </w:rPr>
              <w:t>52.4</w:t>
            </w:r>
          </w:p>
        </w:tc>
        <w:tc>
          <w:tcPr>
            <w:tcW w:w="644" w:type="dxa"/>
          </w:tcPr>
          <w:p w14:paraId="4BE11106" w14:textId="77777777" w:rsidR="00B85ED1" w:rsidRDefault="00B85ED1" w:rsidP="00775F70">
            <w:pPr>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sz w:val="16"/>
                <w:szCs w:val="16"/>
              </w:rPr>
            </w:pPr>
            <w:r>
              <w:rPr>
                <w:rFonts w:ascii="Arial" w:eastAsia="Arial" w:hAnsi="Arial" w:cs="Arial"/>
                <w:color w:val="000000"/>
                <w:sz w:val="16"/>
                <w:szCs w:val="16"/>
              </w:rPr>
              <w:t>12.9</w:t>
            </w:r>
          </w:p>
        </w:tc>
        <w:tc>
          <w:tcPr>
            <w:tcW w:w="644" w:type="dxa"/>
          </w:tcPr>
          <w:p w14:paraId="145700BA" w14:textId="77777777" w:rsidR="00B85ED1" w:rsidRDefault="00B85ED1" w:rsidP="00775F70">
            <w:pPr>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sz w:val="16"/>
                <w:szCs w:val="16"/>
              </w:rPr>
            </w:pPr>
            <w:r>
              <w:rPr>
                <w:rFonts w:ascii="Arial" w:eastAsia="Arial" w:hAnsi="Arial" w:cs="Arial"/>
                <w:color w:val="000000"/>
                <w:sz w:val="16"/>
                <w:szCs w:val="16"/>
              </w:rPr>
              <w:t>14.0</w:t>
            </w:r>
          </w:p>
        </w:tc>
        <w:tc>
          <w:tcPr>
            <w:tcW w:w="644" w:type="dxa"/>
          </w:tcPr>
          <w:p w14:paraId="68C3A879" w14:textId="77777777" w:rsidR="00B85ED1" w:rsidRDefault="00B85ED1" w:rsidP="00775F70">
            <w:pPr>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sz w:val="16"/>
                <w:szCs w:val="16"/>
              </w:rPr>
            </w:pPr>
            <w:r>
              <w:rPr>
                <w:rFonts w:ascii="Arial" w:eastAsia="Arial" w:hAnsi="Arial" w:cs="Arial"/>
                <w:color w:val="000000"/>
                <w:sz w:val="16"/>
                <w:szCs w:val="16"/>
              </w:rPr>
              <w:t>34.9</w:t>
            </w:r>
          </w:p>
        </w:tc>
        <w:tc>
          <w:tcPr>
            <w:tcW w:w="644" w:type="dxa"/>
          </w:tcPr>
          <w:p w14:paraId="3523200C" w14:textId="77777777" w:rsidR="00B85ED1" w:rsidRDefault="00B85ED1" w:rsidP="00775F70">
            <w:pPr>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sz w:val="16"/>
                <w:szCs w:val="16"/>
              </w:rPr>
            </w:pPr>
            <w:r>
              <w:rPr>
                <w:rFonts w:ascii="Arial" w:eastAsia="Arial" w:hAnsi="Arial" w:cs="Arial"/>
                <w:color w:val="000000"/>
                <w:sz w:val="16"/>
                <w:szCs w:val="16"/>
              </w:rPr>
              <w:t>76.9</w:t>
            </w:r>
          </w:p>
        </w:tc>
      </w:tr>
      <w:tr w:rsidR="00B85ED1" w14:paraId="1C027441" w14:textId="77777777" w:rsidTr="00775F70">
        <w:trPr>
          <w:trHeight w:val="315"/>
        </w:trPr>
        <w:tc>
          <w:tcPr>
            <w:cnfStyle w:val="001000000000" w:firstRow="0" w:lastRow="0" w:firstColumn="1" w:lastColumn="0" w:oddVBand="0" w:evenVBand="0" w:oddHBand="0" w:evenHBand="0" w:firstRowFirstColumn="0" w:firstRowLastColumn="0" w:lastRowFirstColumn="0" w:lastRowLastColumn="0"/>
            <w:tcW w:w="644" w:type="dxa"/>
          </w:tcPr>
          <w:p w14:paraId="1F0614D4" w14:textId="77777777" w:rsidR="00B85ED1" w:rsidRDefault="00B85ED1" w:rsidP="00775F70">
            <w:pPr>
              <w:rPr>
                <w:rFonts w:ascii="Arial" w:eastAsia="Arial" w:hAnsi="Arial" w:cs="Arial"/>
                <w:color w:val="000000"/>
                <w:sz w:val="16"/>
                <w:szCs w:val="16"/>
              </w:rPr>
            </w:pPr>
            <w:r>
              <w:rPr>
                <w:rFonts w:ascii="Arial" w:eastAsia="Arial" w:hAnsi="Arial" w:cs="Arial"/>
                <w:i w:val="0"/>
                <w:color w:val="000000"/>
                <w:sz w:val="16"/>
                <w:szCs w:val="16"/>
              </w:rPr>
              <w:t>CFZ</w:t>
            </w:r>
          </w:p>
        </w:tc>
        <w:tc>
          <w:tcPr>
            <w:tcW w:w="644" w:type="dxa"/>
          </w:tcPr>
          <w:p w14:paraId="4759CB07" w14:textId="77777777" w:rsidR="00B85ED1" w:rsidRDefault="00B85ED1" w:rsidP="00775F70">
            <w:pPr>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sz w:val="16"/>
                <w:szCs w:val="16"/>
              </w:rPr>
            </w:pPr>
            <w:r>
              <w:rPr>
                <w:rFonts w:ascii="Arial" w:eastAsia="Arial" w:hAnsi="Arial" w:cs="Arial"/>
                <w:color w:val="000000"/>
                <w:sz w:val="16"/>
                <w:szCs w:val="16"/>
              </w:rPr>
              <w:t>61.9</w:t>
            </w:r>
          </w:p>
        </w:tc>
        <w:tc>
          <w:tcPr>
            <w:tcW w:w="644" w:type="dxa"/>
          </w:tcPr>
          <w:p w14:paraId="5ACEA65B" w14:textId="77777777" w:rsidR="00B85ED1" w:rsidRDefault="00B85ED1" w:rsidP="00775F70">
            <w:pPr>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sz w:val="16"/>
                <w:szCs w:val="16"/>
              </w:rPr>
            </w:pPr>
            <w:r>
              <w:rPr>
                <w:rFonts w:ascii="Arial" w:eastAsia="Arial" w:hAnsi="Arial" w:cs="Arial"/>
                <w:color w:val="000000"/>
                <w:sz w:val="16"/>
                <w:szCs w:val="16"/>
              </w:rPr>
              <w:t>52.8</w:t>
            </w:r>
          </w:p>
        </w:tc>
        <w:tc>
          <w:tcPr>
            <w:tcW w:w="644" w:type="dxa"/>
          </w:tcPr>
          <w:p w14:paraId="44D0D098" w14:textId="77777777" w:rsidR="00B85ED1" w:rsidRDefault="00B85ED1" w:rsidP="00775F70">
            <w:pPr>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sz w:val="16"/>
                <w:szCs w:val="16"/>
              </w:rPr>
            </w:pPr>
            <w:r>
              <w:rPr>
                <w:rFonts w:ascii="Arial" w:eastAsia="Arial" w:hAnsi="Arial" w:cs="Arial"/>
                <w:color w:val="000000"/>
                <w:sz w:val="16"/>
                <w:szCs w:val="16"/>
              </w:rPr>
              <w:t>34.9</w:t>
            </w:r>
          </w:p>
        </w:tc>
        <w:tc>
          <w:tcPr>
            <w:tcW w:w="644" w:type="dxa"/>
          </w:tcPr>
          <w:p w14:paraId="19DF2167" w14:textId="77777777" w:rsidR="00B85ED1" w:rsidRDefault="00B85ED1" w:rsidP="00775F70">
            <w:pPr>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sz w:val="16"/>
                <w:szCs w:val="16"/>
              </w:rPr>
            </w:pPr>
            <w:r>
              <w:rPr>
                <w:rFonts w:ascii="Arial" w:eastAsia="Arial" w:hAnsi="Arial" w:cs="Arial"/>
                <w:color w:val="000000"/>
                <w:sz w:val="16"/>
                <w:szCs w:val="16"/>
              </w:rPr>
              <w:t>38.2</w:t>
            </w:r>
          </w:p>
        </w:tc>
        <w:tc>
          <w:tcPr>
            <w:tcW w:w="644" w:type="dxa"/>
          </w:tcPr>
          <w:p w14:paraId="20111927" w14:textId="77777777" w:rsidR="00B85ED1" w:rsidRDefault="00B85ED1" w:rsidP="00775F70">
            <w:pPr>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sz w:val="16"/>
                <w:szCs w:val="16"/>
              </w:rPr>
            </w:pPr>
            <w:r>
              <w:rPr>
                <w:rFonts w:ascii="Arial" w:eastAsia="Arial" w:hAnsi="Arial" w:cs="Arial"/>
                <w:color w:val="000000"/>
                <w:sz w:val="16"/>
                <w:szCs w:val="16"/>
              </w:rPr>
              <w:t>32.1</w:t>
            </w:r>
          </w:p>
        </w:tc>
        <w:tc>
          <w:tcPr>
            <w:tcW w:w="644" w:type="dxa"/>
          </w:tcPr>
          <w:p w14:paraId="4AFEB181" w14:textId="77777777" w:rsidR="00B85ED1" w:rsidRDefault="00B85ED1" w:rsidP="00775F70">
            <w:pPr>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sz w:val="16"/>
                <w:szCs w:val="16"/>
              </w:rPr>
            </w:pPr>
            <w:r>
              <w:rPr>
                <w:rFonts w:ascii="Arial" w:eastAsia="Arial" w:hAnsi="Arial" w:cs="Arial"/>
                <w:color w:val="000000"/>
                <w:sz w:val="16"/>
                <w:szCs w:val="16"/>
              </w:rPr>
              <w:t>21.8</w:t>
            </w:r>
          </w:p>
        </w:tc>
        <w:tc>
          <w:tcPr>
            <w:tcW w:w="644" w:type="dxa"/>
          </w:tcPr>
          <w:p w14:paraId="27EC6E84" w14:textId="77777777" w:rsidR="00B85ED1" w:rsidRDefault="00B85ED1" w:rsidP="00775F70">
            <w:pPr>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sz w:val="16"/>
                <w:szCs w:val="16"/>
              </w:rPr>
            </w:pPr>
            <w:r>
              <w:rPr>
                <w:rFonts w:ascii="Arial" w:eastAsia="Arial" w:hAnsi="Arial" w:cs="Arial"/>
                <w:color w:val="000000"/>
                <w:sz w:val="16"/>
                <w:szCs w:val="16"/>
              </w:rPr>
              <w:t>22.5</w:t>
            </w:r>
          </w:p>
        </w:tc>
        <w:tc>
          <w:tcPr>
            <w:tcW w:w="644" w:type="dxa"/>
          </w:tcPr>
          <w:p w14:paraId="345890D3" w14:textId="77777777" w:rsidR="00B85ED1" w:rsidRDefault="00B85ED1" w:rsidP="00775F70">
            <w:pPr>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sz w:val="16"/>
                <w:szCs w:val="16"/>
              </w:rPr>
            </w:pPr>
            <w:r>
              <w:rPr>
                <w:rFonts w:ascii="Arial" w:eastAsia="Arial" w:hAnsi="Arial" w:cs="Arial"/>
                <w:color w:val="000000"/>
                <w:sz w:val="16"/>
                <w:szCs w:val="16"/>
              </w:rPr>
              <w:t>10.6</w:t>
            </w:r>
          </w:p>
        </w:tc>
        <w:tc>
          <w:tcPr>
            <w:tcW w:w="644" w:type="dxa"/>
          </w:tcPr>
          <w:p w14:paraId="44B8C472" w14:textId="77777777" w:rsidR="00B85ED1" w:rsidRDefault="00B85ED1" w:rsidP="00775F70">
            <w:pPr>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sz w:val="16"/>
                <w:szCs w:val="16"/>
              </w:rPr>
            </w:pPr>
            <w:r>
              <w:rPr>
                <w:rFonts w:ascii="Arial" w:eastAsia="Arial" w:hAnsi="Arial" w:cs="Arial"/>
                <w:color w:val="000000"/>
                <w:sz w:val="16"/>
                <w:szCs w:val="16"/>
              </w:rPr>
              <w:t>100.0</w:t>
            </w:r>
          </w:p>
        </w:tc>
        <w:tc>
          <w:tcPr>
            <w:tcW w:w="644" w:type="dxa"/>
          </w:tcPr>
          <w:p w14:paraId="7F55226D" w14:textId="77777777" w:rsidR="00B85ED1" w:rsidRDefault="00B85ED1" w:rsidP="00775F70">
            <w:pPr>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sz w:val="16"/>
                <w:szCs w:val="16"/>
              </w:rPr>
            </w:pPr>
            <w:r>
              <w:rPr>
                <w:rFonts w:ascii="Arial" w:eastAsia="Arial" w:hAnsi="Arial" w:cs="Arial"/>
                <w:color w:val="000000"/>
                <w:sz w:val="16"/>
                <w:szCs w:val="16"/>
              </w:rPr>
              <w:t>9.4</w:t>
            </w:r>
          </w:p>
        </w:tc>
        <w:tc>
          <w:tcPr>
            <w:tcW w:w="644" w:type="dxa"/>
          </w:tcPr>
          <w:p w14:paraId="0016A7B6" w14:textId="77777777" w:rsidR="00B85ED1" w:rsidRDefault="00B85ED1" w:rsidP="00775F70">
            <w:pPr>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sz w:val="16"/>
                <w:szCs w:val="16"/>
              </w:rPr>
            </w:pPr>
            <w:r>
              <w:rPr>
                <w:rFonts w:ascii="Arial" w:eastAsia="Arial" w:hAnsi="Arial" w:cs="Arial"/>
                <w:color w:val="000000"/>
                <w:sz w:val="16"/>
                <w:szCs w:val="16"/>
              </w:rPr>
              <w:t>10.2</w:t>
            </w:r>
          </w:p>
        </w:tc>
        <w:tc>
          <w:tcPr>
            <w:tcW w:w="644" w:type="dxa"/>
          </w:tcPr>
          <w:p w14:paraId="002CAB31" w14:textId="77777777" w:rsidR="00B85ED1" w:rsidRDefault="00B85ED1" w:rsidP="00775F70">
            <w:pPr>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sz w:val="16"/>
                <w:szCs w:val="16"/>
              </w:rPr>
            </w:pPr>
            <w:r>
              <w:rPr>
                <w:rFonts w:ascii="Arial" w:eastAsia="Arial" w:hAnsi="Arial" w:cs="Arial"/>
                <w:color w:val="000000"/>
                <w:sz w:val="16"/>
                <w:szCs w:val="16"/>
              </w:rPr>
              <w:t>27.0</w:t>
            </w:r>
          </w:p>
        </w:tc>
        <w:tc>
          <w:tcPr>
            <w:tcW w:w="644" w:type="dxa"/>
          </w:tcPr>
          <w:p w14:paraId="4CB02183" w14:textId="77777777" w:rsidR="00B85ED1" w:rsidRDefault="00B85ED1" w:rsidP="00775F70">
            <w:pPr>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sz w:val="16"/>
                <w:szCs w:val="16"/>
              </w:rPr>
            </w:pPr>
            <w:r>
              <w:rPr>
                <w:rFonts w:ascii="Arial" w:eastAsia="Arial" w:hAnsi="Arial" w:cs="Arial"/>
                <w:color w:val="000000"/>
                <w:sz w:val="16"/>
                <w:szCs w:val="16"/>
              </w:rPr>
              <w:t>53.7</w:t>
            </w:r>
          </w:p>
        </w:tc>
      </w:tr>
      <w:tr w:rsidR="00B85ED1" w14:paraId="5D1F2F4D" w14:textId="77777777" w:rsidTr="00775F70">
        <w:trPr>
          <w:trHeight w:val="315"/>
        </w:trPr>
        <w:tc>
          <w:tcPr>
            <w:cnfStyle w:val="001000000000" w:firstRow="0" w:lastRow="0" w:firstColumn="1" w:lastColumn="0" w:oddVBand="0" w:evenVBand="0" w:oddHBand="0" w:evenHBand="0" w:firstRowFirstColumn="0" w:firstRowLastColumn="0" w:lastRowFirstColumn="0" w:lastRowLastColumn="0"/>
            <w:tcW w:w="644" w:type="dxa"/>
          </w:tcPr>
          <w:p w14:paraId="2532A1FB" w14:textId="77777777" w:rsidR="00B85ED1" w:rsidRDefault="00B85ED1" w:rsidP="00775F70">
            <w:pPr>
              <w:rPr>
                <w:rFonts w:ascii="Arial" w:eastAsia="Arial" w:hAnsi="Arial" w:cs="Arial"/>
                <w:color w:val="000000"/>
                <w:sz w:val="16"/>
                <w:szCs w:val="16"/>
              </w:rPr>
            </w:pPr>
            <w:r>
              <w:rPr>
                <w:rFonts w:ascii="Arial" w:eastAsia="Arial" w:hAnsi="Arial" w:cs="Arial"/>
                <w:i w:val="0"/>
                <w:color w:val="000000"/>
                <w:sz w:val="16"/>
                <w:szCs w:val="16"/>
              </w:rPr>
              <w:t>DLM</w:t>
            </w:r>
          </w:p>
        </w:tc>
        <w:tc>
          <w:tcPr>
            <w:tcW w:w="644" w:type="dxa"/>
          </w:tcPr>
          <w:p w14:paraId="227CCEC9" w14:textId="77777777" w:rsidR="00B85ED1" w:rsidRDefault="00B85ED1" w:rsidP="00775F70">
            <w:pPr>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sz w:val="16"/>
                <w:szCs w:val="16"/>
              </w:rPr>
            </w:pPr>
            <w:r>
              <w:rPr>
                <w:rFonts w:ascii="Arial" w:eastAsia="Arial" w:hAnsi="Arial" w:cs="Arial"/>
                <w:color w:val="000000"/>
                <w:sz w:val="16"/>
                <w:szCs w:val="16"/>
              </w:rPr>
              <w:t>55.2</w:t>
            </w:r>
          </w:p>
        </w:tc>
        <w:tc>
          <w:tcPr>
            <w:tcW w:w="644" w:type="dxa"/>
          </w:tcPr>
          <w:p w14:paraId="2915BC21" w14:textId="77777777" w:rsidR="00B85ED1" w:rsidRDefault="00B85ED1" w:rsidP="00775F70">
            <w:pPr>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sz w:val="16"/>
                <w:szCs w:val="16"/>
              </w:rPr>
            </w:pPr>
            <w:r>
              <w:rPr>
                <w:rFonts w:ascii="Arial" w:eastAsia="Arial" w:hAnsi="Arial" w:cs="Arial"/>
                <w:color w:val="000000"/>
                <w:sz w:val="16"/>
                <w:szCs w:val="16"/>
              </w:rPr>
              <w:t>44.4</w:t>
            </w:r>
          </w:p>
        </w:tc>
        <w:tc>
          <w:tcPr>
            <w:tcW w:w="644" w:type="dxa"/>
          </w:tcPr>
          <w:p w14:paraId="41DEFFED" w14:textId="77777777" w:rsidR="00B85ED1" w:rsidRDefault="00B85ED1" w:rsidP="00775F70">
            <w:pPr>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sz w:val="16"/>
                <w:szCs w:val="16"/>
              </w:rPr>
            </w:pPr>
            <w:r>
              <w:rPr>
                <w:rFonts w:ascii="Arial" w:eastAsia="Arial" w:hAnsi="Arial" w:cs="Arial"/>
                <w:color w:val="000000"/>
                <w:sz w:val="16"/>
                <w:szCs w:val="16"/>
              </w:rPr>
              <w:t>28.2</w:t>
            </w:r>
          </w:p>
        </w:tc>
        <w:tc>
          <w:tcPr>
            <w:tcW w:w="644" w:type="dxa"/>
          </w:tcPr>
          <w:p w14:paraId="230CFAF2" w14:textId="77777777" w:rsidR="00B85ED1" w:rsidRDefault="00B85ED1" w:rsidP="00775F70">
            <w:pPr>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sz w:val="16"/>
                <w:szCs w:val="16"/>
              </w:rPr>
            </w:pPr>
            <w:r>
              <w:rPr>
                <w:rFonts w:ascii="Arial" w:eastAsia="Arial" w:hAnsi="Arial" w:cs="Arial"/>
                <w:color w:val="000000"/>
                <w:sz w:val="16"/>
                <w:szCs w:val="16"/>
              </w:rPr>
              <w:t>33.2</w:t>
            </w:r>
          </w:p>
        </w:tc>
        <w:tc>
          <w:tcPr>
            <w:tcW w:w="644" w:type="dxa"/>
          </w:tcPr>
          <w:p w14:paraId="4403D335" w14:textId="77777777" w:rsidR="00B85ED1" w:rsidRDefault="00B85ED1" w:rsidP="00775F70">
            <w:pPr>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sz w:val="16"/>
                <w:szCs w:val="16"/>
              </w:rPr>
            </w:pPr>
            <w:r>
              <w:rPr>
                <w:rFonts w:ascii="Arial" w:eastAsia="Arial" w:hAnsi="Arial" w:cs="Arial"/>
                <w:color w:val="000000"/>
                <w:sz w:val="16"/>
                <w:szCs w:val="16"/>
              </w:rPr>
              <w:t>23.9</w:t>
            </w:r>
          </w:p>
        </w:tc>
        <w:tc>
          <w:tcPr>
            <w:tcW w:w="644" w:type="dxa"/>
          </w:tcPr>
          <w:p w14:paraId="61CA620E" w14:textId="77777777" w:rsidR="00B85ED1" w:rsidRDefault="00B85ED1" w:rsidP="00775F70">
            <w:pPr>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sz w:val="16"/>
                <w:szCs w:val="16"/>
              </w:rPr>
            </w:pPr>
            <w:r>
              <w:rPr>
                <w:rFonts w:ascii="Arial" w:eastAsia="Arial" w:hAnsi="Arial" w:cs="Arial"/>
                <w:color w:val="000000"/>
                <w:sz w:val="16"/>
                <w:szCs w:val="16"/>
              </w:rPr>
              <w:t>24.4</w:t>
            </w:r>
          </w:p>
        </w:tc>
        <w:tc>
          <w:tcPr>
            <w:tcW w:w="644" w:type="dxa"/>
          </w:tcPr>
          <w:p w14:paraId="2C20B011" w14:textId="77777777" w:rsidR="00B85ED1" w:rsidRDefault="00B85ED1" w:rsidP="00775F70">
            <w:pPr>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sz w:val="16"/>
                <w:szCs w:val="16"/>
              </w:rPr>
            </w:pPr>
            <w:r>
              <w:rPr>
                <w:rFonts w:ascii="Arial" w:eastAsia="Arial" w:hAnsi="Arial" w:cs="Arial"/>
                <w:color w:val="000000"/>
                <w:sz w:val="16"/>
                <w:szCs w:val="16"/>
              </w:rPr>
              <w:t>19.1</w:t>
            </w:r>
          </w:p>
        </w:tc>
        <w:tc>
          <w:tcPr>
            <w:tcW w:w="644" w:type="dxa"/>
          </w:tcPr>
          <w:p w14:paraId="7D0F551D" w14:textId="77777777" w:rsidR="00B85ED1" w:rsidRDefault="00B85ED1" w:rsidP="00775F70">
            <w:pPr>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sz w:val="16"/>
                <w:szCs w:val="16"/>
              </w:rPr>
            </w:pPr>
            <w:r>
              <w:rPr>
                <w:rFonts w:ascii="Arial" w:eastAsia="Arial" w:hAnsi="Arial" w:cs="Arial"/>
                <w:color w:val="000000"/>
                <w:sz w:val="16"/>
                <w:szCs w:val="16"/>
              </w:rPr>
              <w:t>7.1</w:t>
            </w:r>
          </w:p>
        </w:tc>
        <w:tc>
          <w:tcPr>
            <w:tcW w:w="644" w:type="dxa"/>
          </w:tcPr>
          <w:p w14:paraId="50412AAD" w14:textId="77777777" w:rsidR="00B85ED1" w:rsidRDefault="00B85ED1" w:rsidP="00775F70">
            <w:pPr>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sz w:val="16"/>
                <w:szCs w:val="16"/>
              </w:rPr>
            </w:pPr>
            <w:r>
              <w:rPr>
                <w:rFonts w:ascii="Arial" w:eastAsia="Arial" w:hAnsi="Arial" w:cs="Arial"/>
                <w:color w:val="000000"/>
                <w:sz w:val="16"/>
                <w:szCs w:val="16"/>
              </w:rPr>
              <w:t>26.3</w:t>
            </w:r>
          </w:p>
        </w:tc>
        <w:tc>
          <w:tcPr>
            <w:tcW w:w="644" w:type="dxa"/>
          </w:tcPr>
          <w:p w14:paraId="6F0F1379" w14:textId="77777777" w:rsidR="00B85ED1" w:rsidRDefault="00B85ED1" w:rsidP="00775F70">
            <w:pPr>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sz w:val="16"/>
                <w:szCs w:val="16"/>
              </w:rPr>
            </w:pPr>
            <w:r>
              <w:rPr>
                <w:rFonts w:ascii="Arial" w:eastAsia="Arial" w:hAnsi="Arial" w:cs="Arial"/>
                <w:color w:val="000000"/>
                <w:sz w:val="16"/>
                <w:szCs w:val="16"/>
              </w:rPr>
              <w:t>100.0</w:t>
            </w:r>
          </w:p>
        </w:tc>
        <w:tc>
          <w:tcPr>
            <w:tcW w:w="644" w:type="dxa"/>
          </w:tcPr>
          <w:p w14:paraId="306B06FD" w14:textId="77777777" w:rsidR="00B85ED1" w:rsidRDefault="00B85ED1" w:rsidP="00775F70">
            <w:pPr>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sz w:val="16"/>
                <w:szCs w:val="16"/>
              </w:rPr>
            </w:pPr>
            <w:r>
              <w:rPr>
                <w:rFonts w:ascii="Arial" w:eastAsia="Arial" w:hAnsi="Arial" w:cs="Arial"/>
                <w:color w:val="000000"/>
                <w:sz w:val="16"/>
                <w:szCs w:val="16"/>
              </w:rPr>
              <w:t>19.3</w:t>
            </w:r>
          </w:p>
        </w:tc>
        <w:tc>
          <w:tcPr>
            <w:tcW w:w="644" w:type="dxa"/>
          </w:tcPr>
          <w:p w14:paraId="14F7DF78" w14:textId="77777777" w:rsidR="00B85ED1" w:rsidRDefault="00B85ED1" w:rsidP="00775F70">
            <w:pPr>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sz w:val="16"/>
                <w:szCs w:val="16"/>
              </w:rPr>
            </w:pPr>
            <w:r>
              <w:rPr>
                <w:rFonts w:ascii="Arial" w:eastAsia="Arial" w:hAnsi="Arial" w:cs="Arial"/>
                <w:color w:val="000000"/>
                <w:sz w:val="16"/>
                <w:szCs w:val="16"/>
              </w:rPr>
              <w:t>22.1</w:t>
            </w:r>
          </w:p>
        </w:tc>
        <w:tc>
          <w:tcPr>
            <w:tcW w:w="644" w:type="dxa"/>
          </w:tcPr>
          <w:p w14:paraId="0444C3FB" w14:textId="77777777" w:rsidR="00B85ED1" w:rsidRDefault="00B85ED1" w:rsidP="00775F70">
            <w:pPr>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sz w:val="16"/>
                <w:szCs w:val="16"/>
              </w:rPr>
            </w:pPr>
            <w:r>
              <w:rPr>
                <w:rFonts w:ascii="Arial" w:eastAsia="Arial" w:hAnsi="Arial" w:cs="Arial"/>
                <w:color w:val="000000"/>
                <w:sz w:val="16"/>
                <w:szCs w:val="16"/>
              </w:rPr>
              <w:t>45.4</w:t>
            </w:r>
          </w:p>
        </w:tc>
      </w:tr>
      <w:tr w:rsidR="00B85ED1" w14:paraId="7F03637F" w14:textId="77777777" w:rsidTr="00775F70">
        <w:trPr>
          <w:trHeight w:val="315"/>
        </w:trPr>
        <w:tc>
          <w:tcPr>
            <w:cnfStyle w:val="001000000000" w:firstRow="0" w:lastRow="0" w:firstColumn="1" w:lastColumn="0" w:oddVBand="0" w:evenVBand="0" w:oddHBand="0" w:evenHBand="0" w:firstRowFirstColumn="0" w:firstRowLastColumn="0" w:lastRowFirstColumn="0" w:lastRowLastColumn="0"/>
            <w:tcW w:w="644" w:type="dxa"/>
          </w:tcPr>
          <w:p w14:paraId="106682E1" w14:textId="77777777" w:rsidR="00B85ED1" w:rsidRDefault="00B85ED1" w:rsidP="00775F70">
            <w:pPr>
              <w:rPr>
                <w:rFonts w:ascii="Arial" w:eastAsia="Arial" w:hAnsi="Arial" w:cs="Arial"/>
                <w:color w:val="000000"/>
                <w:sz w:val="16"/>
                <w:szCs w:val="16"/>
              </w:rPr>
            </w:pPr>
            <w:r>
              <w:rPr>
                <w:rFonts w:ascii="Arial" w:eastAsia="Arial" w:hAnsi="Arial" w:cs="Arial"/>
                <w:i w:val="0"/>
                <w:color w:val="000000"/>
                <w:sz w:val="16"/>
                <w:szCs w:val="16"/>
              </w:rPr>
              <w:t>LZD</w:t>
            </w:r>
          </w:p>
        </w:tc>
        <w:tc>
          <w:tcPr>
            <w:tcW w:w="644" w:type="dxa"/>
          </w:tcPr>
          <w:p w14:paraId="47B7A66A" w14:textId="77777777" w:rsidR="00B85ED1" w:rsidRDefault="00B85ED1" w:rsidP="00775F70">
            <w:pPr>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sz w:val="16"/>
                <w:szCs w:val="16"/>
              </w:rPr>
            </w:pPr>
            <w:r>
              <w:rPr>
                <w:rFonts w:ascii="Arial" w:eastAsia="Arial" w:hAnsi="Arial" w:cs="Arial"/>
                <w:color w:val="000000"/>
                <w:sz w:val="16"/>
                <w:szCs w:val="16"/>
              </w:rPr>
              <w:t>77.6</w:t>
            </w:r>
          </w:p>
        </w:tc>
        <w:tc>
          <w:tcPr>
            <w:tcW w:w="644" w:type="dxa"/>
          </w:tcPr>
          <w:p w14:paraId="6B77FE95" w14:textId="77777777" w:rsidR="00B85ED1" w:rsidRDefault="00B85ED1" w:rsidP="00775F70">
            <w:pPr>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sz w:val="16"/>
                <w:szCs w:val="16"/>
              </w:rPr>
            </w:pPr>
            <w:r>
              <w:rPr>
                <w:rFonts w:ascii="Arial" w:eastAsia="Arial" w:hAnsi="Arial" w:cs="Arial"/>
                <w:color w:val="000000"/>
                <w:sz w:val="16"/>
                <w:szCs w:val="16"/>
              </w:rPr>
              <w:t>69.9</w:t>
            </w:r>
          </w:p>
        </w:tc>
        <w:tc>
          <w:tcPr>
            <w:tcW w:w="644" w:type="dxa"/>
          </w:tcPr>
          <w:p w14:paraId="756E7E4E" w14:textId="77777777" w:rsidR="00B85ED1" w:rsidRDefault="00B85ED1" w:rsidP="00775F70">
            <w:pPr>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sz w:val="16"/>
                <w:szCs w:val="16"/>
              </w:rPr>
            </w:pPr>
            <w:r>
              <w:rPr>
                <w:rFonts w:ascii="Arial" w:eastAsia="Arial" w:hAnsi="Arial" w:cs="Arial"/>
                <w:color w:val="000000"/>
                <w:sz w:val="16"/>
                <w:szCs w:val="16"/>
              </w:rPr>
              <w:t>53.2</w:t>
            </w:r>
          </w:p>
        </w:tc>
        <w:tc>
          <w:tcPr>
            <w:tcW w:w="644" w:type="dxa"/>
          </w:tcPr>
          <w:p w14:paraId="2AF070FF" w14:textId="77777777" w:rsidR="00B85ED1" w:rsidRDefault="00B85ED1" w:rsidP="00775F70">
            <w:pPr>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sz w:val="16"/>
                <w:szCs w:val="16"/>
              </w:rPr>
            </w:pPr>
            <w:r>
              <w:rPr>
                <w:rFonts w:ascii="Arial" w:eastAsia="Arial" w:hAnsi="Arial" w:cs="Arial"/>
                <w:color w:val="000000"/>
                <w:sz w:val="16"/>
                <w:szCs w:val="16"/>
              </w:rPr>
              <w:t>64.7</w:t>
            </w:r>
          </w:p>
        </w:tc>
        <w:tc>
          <w:tcPr>
            <w:tcW w:w="644" w:type="dxa"/>
          </w:tcPr>
          <w:p w14:paraId="652BA773" w14:textId="77777777" w:rsidR="00B85ED1" w:rsidRDefault="00B85ED1" w:rsidP="00775F70">
            <w:pPr>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sz w:val="16"/>
                <w:szCs w:val="16"/>
              </w:rPr>
            </w:pPr>
            <w:r>
              <w:rPr>
                <w:rFonts w:ascii="Arial" w:eastAsia="Arial" w:hAnsi="Arial" w:cs="Arial"/>
                <w:color w:val="000000"/>
                <w:sz w:val="16"/>
                <w:szCs w:val="16"/>
              </w:rPr>
              <w:t>58.7</w:t>
            </w:r>
          </w:p>
        </w:tc>
        <w:tc>
          <w:tcPr>
            <w:tcW w:w="644" w:type="dxa"/>
          </w:tcPr>
          <w:p w14:paraId="56C3C530" w14:textId="77777777" w:rsidR="00B85ED1" w:rsidRDefault="00B85ED1" w:rsidP="00775F70">
            <w:pPr>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sz w:val="16"/>
                <w:szCs w:val="16"/>
              </w:rPr>
            </w:pPr>
            <w:r>
              <w:rPr>
                <w:rFonts w:ascii="Arial" w:eastAsia="Arial" w:hAnsi="Arial" w:cs="Arial"/>
                <w:color w:val="000000"/>
                <w:sz w:val="16"/>
                <w:szCs w:val="16"/>
              </w:rPr>
              <w:t>46.7</w:t>
            </w:r>
          </w:p>
        </w:tc>
        <w:tc>
          <w:tcPr>
            <w:tcW w:w="644" w:type="dxa"/>
          </w:tcPr>
          <w:p w14:paraId="2F70972F" w14:textId="77777777" w:rsidR="00B85ED1" w:rsidRDefault="00B85ED1" w:rsidP="00775F70">
            <w:pPr>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sz w:val="16"/>
                <w:szCs w:val="16"/>
              </w:rPr>
            </w:pPr>
            <w:r>
              <w:rPr>
                <w:rFonts w:ascii="Arial" w:eastAsia="Arial" w:hAnsi="Arial" w:cs="Arial"/>
                <w:color w:val="000000"/>
                <w:sz w:val="16"/>
                <w:szCs w:val="16"/>
              </w:rPr>
              <w:t>41.2</w:t>
            </w:r>
          </w:p>
        </w:tc>
        <w:tc>
          <w:tcPr>
            <w:tcW w:w="644" w:type="dxa"/>
          </w:tcPr>
          <w:p w14:paraId="0D64AA43" w14:textId="77777777" w:rsidR="00B85ED1" w:rsidRDefault="00B85ED1" w:rsidP="00775F70">
            <w:pPr>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sz w:val="16"/>
                <w:szCs w:val="16"/>
              </w:rPr>
            </w:pPr>
            <w:r>
              <w:rPr>
                <w:rFonts w:ascii="Arial" w:eastAsia="Arial" w:hAnsi="Arial" w:cs="Arial"/>
                <w:color w:val="000000"/>
                <w:sz w:val="16"/>
                <w:szCs w:val="16"/>
              </w:rPr>
              <w:t>9.8</w:t>
            </w:r>
          </w:p>
        </w:tc>
        <w:tc>
          <w:tcPr>
            <w:tcW w:w="644" w:type="dxa"/>
          </w:tcPr>
          <w:p w14:paraId="69E48B0D" w14:textId="77777777" w:rsidR="00B85ED1" w:rsidRDefault="00B85ED1" w:rsidP="00775F70">
            <w:pPr>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sz w:val="16"/>
                <w:szCs w:val="16"/>
              </w:rPr>
            </w:pPr>
            <w:r>
              <w:rPr>
                <w:rFonts w:ascii="Arial" w:eastAsia="Arial" w:hAnsi="Arial" w:cs="Arial"/>
                <w:color w:val="000000"/>
                <w:sz w:val="16"/>
                <w:szCs w:val="16"/>
              </w:rPr>
              <w:t>34.2</w:t>
            </w:r>
          </w:p>
        </w:tc>
        <w:tc>
          <w:tcPr>
            <w:tcW w:w="644" w:type="dxa"/>
          </w:tcPr>
          <w:p w14:paraId="7FB77332" w14:textId="77777777" w:rsidR="00B85ED1" w:rsidRDefault="00B85ED1" w:rsidP="00775F70">
            <w:pPr>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sz w:val="16"/>
                <w:szCs w:val="16"/>
              </w:rPr>
            </w:pPr>
            <w:r>
              <w:rPr>
                <w:rFonts w:ascii="Arial" w:eastAsia="Arial" w:hAnsi="Arial" w:cs="Arial"/>
                <w:color w:val="000000"/>
                <w:sz w:val="16"/>
                <w:szCs w:val="16"/>
              </w:rPr>
              <w:t>24.1</w:t>
            </w:r>
          </w:p>
        </w:tc>
        <w:tc>
          <w:tcPr>
            <w:tcW w:w="644" w:type="dxa"/>
          </w:tcPr>
          <w:p w14:paraId="3BCB4092" w14:textId="77777777" w:rsidR="00B85ED1" w:rsidRDefault="00B85ED1" w:rsidP="00775F70">
            <w:pPr>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sz w:val="16"/>
                <w:szCs w:val="16"/>
              </w:rPr>
            </w:pPr>
            <w:r>
              <w:rPr>
                <w:rFonts w:ascii="Arial" w:eastAsia="Arial" w:hAnsi="Arial" w:cs="Arial"/>
                <w:color w:val="000000"/>
                <w:sz w:val="16"/>
                <w:szCs w:val="16"/>
              </w:rPr>
              <w:t>100.0</w:t>
            </w:r>
          </w:p>
        </w:tc>
        <w:tc>
          <w:tcPr>
            <w:tcW w:w="644" w:type="dxa"/>
          </w:tcPr>
          <w:p w14:paraId="7F79012B" w14:textId="77777777" w:rsidR="00B85ED1" w:rsidRDefault="00B85ED1" w:rsidP="00775F70">
            <w:pPr>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sz w:val="16"/>
                <w:szCs w:val="16"/>
              </w:rPr>
            </w:pPr>
            <w:r>
              <w:rPr>
                <w:rFonts w:ascii="Arial" w:eastAsia="Arial" w:hAnsi="Arial" w:cs="Arial"/>
                <w:color w:val="000000"/>
                <w:sz w:val="16"/>
                <w:szCs w:val="16"/>
              </w:rPr>
              <w:t>42.6</w:t>
            </w:r>
          </w:p>
        </w:tc>
        <w:tc>
          <w:tcPr>
            <w:tcW w:w="644" w:type="dxa"/>
          </w:tcPr>
          <w:p w14:paraId="602ED08C" w14:textId="77777777" w:rsidR="00B85ED1" w:rsidRDefault="00B85ED1" w:rsidP="00775F70">
            <w:pPr>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sz w:val="16"/>
                <w:szCs w:val="16"/>
              </w:rPr>
            </w:pPr>
            <w:r>
              <w:rPr>
                <w:rFonts w:ascii="Arial" w:eastAsia="Arial" w:hAnsi="Arial" w:cs="Arial"/>
                <w:color w:val="000000"/>
                <w:sz w:val="16"/>
                <w:szCs w:val="16"/>
              </w:rPr>
              <w:t>66.7</w:t>
            </w:r>
          </w:p>
        </w:tc>
      </w:tr>
      <w:tr w:rsidR="00B85ED1" w14:paraId="0A08321F" w14:textId="77777777" w:rsidTr="00775F70">
        <w:trPr>
          <w:trHeight w:val="315"/>
        </w:trPr>
        <w:tc>
          <w:tcPr>
            <w:cnfStyle w:val="001000000000" w:firstRow="0" w:lastRow="0" w:firstColumn="1" w:lastColumn="0" w:oddVBand="0" w:evenVBand="0" w:oddHBand="0" w:evenHBand="0" w:firstRowFirstColumn="0" w:firstRowLastColumn="0" w:lastRowFirstColumn="0" w:lastRowLastColumn="0"/>
            <w:tcW w:w="644" w:type="dxa"/>
          </w:tcPr>
          <w:p w14:paraId="400CFAC5" w14:textId="77777777" w:rsidR="00B85ED1" w:rsidRDefault="00B85ED1" w:rsidP="00775F70">
            <w:pPr>
              <w:rPr>
                <w:rFonts w:ascii="Arial" w:eastAsia="Arial" w:hAnsi="Arial" w:cs="Arial"/>
                <w:color w:val="000000"/>
                <w:sz w:val="16"/>
                <w:szCs w:val="16"/>
              </w:rPr>
            </w:pPr>
            <w:r>
              <w:rPr>
                <w:rFonts w:ascii="Arial" w:eastAsia="Arial" w:hAnsi="Arial" w:cs="Arial"/>
                <w:i w:val="0"/>
                <w:color w:val="000000"/>
                <w:sz w:val="16"/>
                <w:szCs w:val="16"/>
              </w:rPr>
              <w:t>ETH</w:t>
            </w:r>
          </w:p>
        </w:tc>
        <w:tc>
          <w:tcPr>
            <w:tcW w:w="644" w:type="dxa"/>
          </w:tcPr>
          <w:p w14:paraId="4CFD2651" w14:textId="77777777" w:rsidR="00B85ED1" w:rsidRDefault="00B85ED1" w:rsidP="00775F70">
            <w:pPr>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sz w:val="16"/>
                <w:szCs w:val="16"/>
              </w:rPr>
            </w:pPr>
            <w:r>
              <w:rPr>
                <w:rFonts w:ascii="Arial" w:eastAsia="Arial" w:hAnsi="Arial" w:cs="Arial"/>
                <w:color w:val="000000"/>
                <w:sz w:val="16"/>
                <w:szCs w:val="16"/>
              </w:rPr>
              <w:t>96.5</w:t>
            </w:r>
          </w:p>
        </w:tc>
        <w:tc>
          <w:tcPr>
            <w:tcW w:w="644" w:type="dxa"/>
          </w:tcPr>
          <w:p w14:paraId="26B3C798" w14:textId="77777777" w:rsidR="00B85ED1" w:rsidRDefault="00B85ED1" w:rsidP="00775F70">
            <w:pPr>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sz w:val="16"/>
                <w:szCs w:val="16"/>
              </w:rPr>
            </w:pPr>
            <w:r>
              <w:rPr>
                <w:rFonts w:ascii="Arial" w:eastAsia="Arial" w:hAnsi="Arial" w:cs="Arial"/>
                <w:color w:val="000000"/>
                <w:sz w:val="16"/>
                <w:szCs w:val="16"/>
              </w:rPr>
              <w:t>79.4</w:t>
            </w:r>
          </w:p>
        </w:tc>
        <w:tc>
          <w:tcPr>
            <w:tcW w:w="644" w:type="dxa"/>
          </w:tcPr>
          <w:p w14:paraId="59FCE7B6" w14:textId="77777777" w:rsidR="00B85ED1" w:rsidRDefault="00B85ED1" w:rsidP="00775F70">
            <w:pPr>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sz w:val="16"/>
                <w:szCs w:val="16"/>
              </w:rPr>
            </w:pPr>
            <w:r>
              <w:rPr>
                <w:rFonts w:ascii="Arial" w:eastAsia="Arial" w:hAnsi="Arial" w:cs="Arial"/>
                <w:color w:val="000000"/>
                <w:sz w:val="16"/>
                <w:szCs w:val="16"/>
              </w:rPr>
              <w:t>47.0</w:t>
            </w:r>
          </w:p>
        </w:tc>
        <w:tc>
          <w:tcPr>
            <w:tcW w:w="644" w:type="dxa"/>
          </w:tcPr>
          <w:p w14:paraId="5652149F" w14:textId="77777777" w:rsidR="00B85ED1" w:rsidRDefault="00B85ED1" w:rsidP="00775F70">
            <w:pPr>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sz w:val="16"/>
                <w:szCs w:val="16"/>
              </w:rPr>
            </w:pPr>
            <w:r>
              <w:rPr>
                <w:rFonts w:ascii="Arial" w:eastAsia="Arial" w:hAnsi="Arial" w:cs="Arial"/>
                <w:color w:val="000000"/>
                <w:sz w:val="16"/>
                <w:szCs w:val="16"/>
              </w:rPr>
              <w:t>48.7</w:t>
            </w:r>
          </w:p>
        </w:tc>
        <w:tc>
          <w:tcPr>
            <w:tcW w:w="644" w:type="dxa"/>
          </w:tcPr>
          <w:p w14:paraId="25EDF9FF" w14:textId="77777777" w:rsidR="00B85ED1" w:rsidRDefault="00B85ED1" w:rsidP="00775F70">
            <w:pPr>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sz w:val="16"/>
                <w:szCs w:val="16"/>
              </w:rPr>
            </w:pPr>
            <w:r>
              <w:rPr>
                <w:rFonts w:ascii="Arial" w:eastAsia="Arial" w:hAnsi="Arial" w:cs="Arial"/>
                <w:color w:val="000000"/>
                <w:sz w:val="16"/>
                <w:szCs w:val="16"/>
              </w:rPr>
              <w:t>41.9</w:t>
            </w:r>
          </w:p>
        </w:tc>
        <w:tc>
          <w:tcPr>
            <w:tcW w:w="644" w:type="dxa"/>
          </w:tcPr>
          <w:p w14:paraId="359C6422" w14:textId="77777777" w:rsidR="00B85ED1" w:rsidRDefault="00B85ED1" w:rsidP="00775F70">
            <w:pPr>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sz w:val="16"/>
                <w:szCs w:val="16"/>
              </w:rPr>
            </w:pPr>
            <w:r>
              <w:rPr>
                <w:rFonts w:ascii="Arial" w:eastAsia="Arial" w:hAnsi="Arial" w:cs="Arial"/>
                <w:color w:val="000000"/>
                <w:sz w:val="16"/>
                <w:szCs w:val="16"/>
              </w:rPr>
              <w:t>21.1</w:t>
            </w:r>
          </w:p>
        </w:tc>
        <w:tc>
          <w:tcPr>
            <w:tcW w:w="644" w:type="dxa"/>
          </w:tcPr>
          <w:p w14:paraId="4BBA448B" w14:textId="77777777" w:rsidR="00B85ED1" w:rsidRDefault="00B85ED1" w:rsidP="00775F70">
            <w:pPr>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sz w:val="16"/>
                <w:szCs w:val="16"/>
              </w:rPr>
            </w:pPr>
            <w:r>
              <w:rPr>
                <w:rFonts w:ascii="Arial" w:eastAsia="Arial" w:hAnsi="Arial" w:cs="Arial"/>
                <w:color w:val="000000"/>
                <w:sz w:val="16"/>
                <w:szCs w:val="16"/>
              </w:rPr>
              <w:t>26.2</w:t>
            </w:r>
          </w:p>
        </w:tc>
        <w:tc>
          <w:tcPr>
            <w:tcW w:w="644" w:type="dxa"/>
          </w:tcPr>
          <w:p w14:paraId="43E45A51" w14:textId="77777777" w:rsidR="00B85ED1" w:rsidRDefault="00B85ED1" w:rsidP="00775F70">
            <w:pPr>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sz w:val="16"/>
                <w:szCs w:val="16"/>
              </w:rPr>
            </w:pPr>
            <w:r>
              <w:rPr>
                <w:rFonts w:ascii="Arial" w:eastAsia="Arial" w:hAnsi="Arial" w:cs="Arial"/>
                <w:color w:val="000000"/>
                <w:sz w:val="16"/>
                <w:szCs w:val="16"/>
              </w:rPr>
              <w:t>2.2</w:t>
            </w:r>
          </w:p>
        </w:tc>
        <w:tc>
          <w:tcPr>
            <w:tcW w:w="644" w:type="dxa"/>
          </w:tcPr>
          <w:p w14:paraId="2A69BCC1" w14:textId="77777777" w:rsidR="00B85ED1" w:rsidRDefault="00B85ED1" w:rsidP="00775F70">
            <w:pPr>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sz w:val="16"/>
                <w:szCs w:val="16"/>
              </w:rPr>
            </w:pPr>
            <w:r>
              <w:rPr>
                <w:rFonts w:ascii="Arial" w:eastAsia="Arial" w:hAnsi="Arial" w:cs="Arial"/>
                <w:color w:val="000000"/>
                <w:sz w:val="16"/>
                <w:szCs w:val="16"/>
              </w:rPr>
              <w:t>8.3</w:t>
            </w:r>
          </w:p>
        </w:tc>
        <w:tc>
          <w:tcPr>
            <w:tcW w:w="644" w:type="dxa"/>
          </w:tcPr>
          <w:p w14:paraId="357AFE19" w14:textId="77777777" w:rsidR="00B85ED1" w:rsidRDefault="00B85ED1" w:rsidP="00775F70">
            <w:pPr>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sz w:val="16"/>
                <w:szCs w:val="16"/>
              </w:rPr>
            </w:pPr>
            <w:r>
              <w:rPr>
                <w:rFonts w:ascii="Arial" w:eastAsia="Arial" w:hAnsi="Arial" w:cs="Arial"/>
                <w:color w:val="000000"/>
                <w:sz w:val="16"/>
                <w:szCs w:val="16"/>
              </w:rPr>
              <w:t>2.4</w:t>
            </w:r>
          </w:p>
        </w:tc>
        <w:tc>
          <w:tcPr>
            <w:tcW w:w="644" w:type="dxa"/>
          </w:tcPr>
          <w:p w14:paraId="4A72D195" w14:textId="77777777" w:rsidR="00B85ED1" w:rsidRDefault="00B85ED1" w:rsidP="00775F70">
            <w:pPr>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sz w:val="16"/>
                <w:szCs w:val="16"/>
              </w:rPr>
            </w:pPr>
            <w:r>
              <w:rPr>
                <w:rFonts w:ascii="Arial" w:eastAsia="Arial" w:hAnsi="Arial" w:cs="Arial"/>
                <w:color w:val="000000"/>
                <w:sz w:val="16"/>
                <w:szCs w:val="16"/>
              </w:rPr>
              <w:t>3.9</w:t>
            </w:r>
          </w:p>
        </w:tc>
        <w:tc>
          <w:tcPr>
            <w:tcW w:w="644" w:type="dxa"/>
          </w:tcPr>
          <w:p w14:paraId="31DF2C6D" w14:textId="77777777" w:rsidR="00B85ED1" w:rsidRDefault="00B85ED1" w:rsidP="00775F70">
            <w:pPr>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sz w:val="16"/>
                <w:szCs w:val="16"/>
              </w:rPr>
            </w:pPr>
            <w:r>
              <w:rPr>
                <w:rFonts w:ascii="Arial" w:eastAsia="Arial" w:hAnsi="Arial" w:cs="Arial"/>
                <w:color w:val="000000"/>
                <w:sz w:val="16"/>
                <w:szCs w:val="16"/>
              </w:rPr>
              <w:t>100.0</w:t>
            </w:r>
          </w:p>
        </w:tc>
        <w:tc>
          <w:tcPr>
            <w:tcW w:w="644" w:type="dxa"/>
          </w:tcPr>
          <w:p w14:paraId="59B82FA2" w14:textId="77777777" w:rsidR="00B85ED1" w:rsidRDefault="00B85ED1" w:rsidP="00775F70">
            <w:pPr>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sz w:val="16"/>
                <w:szCs w:val="16"/>
              </w:rPr>
            </w:pPr>
            <w:r>
              <w:rPr>
                <w:rFonts w:ascii="Arial" w:eastAsia="Arial" w:hAnsi="Arial" w:cs="Arial"/>
                <w:color w:val="000000"/>
                <w:sz w:val="16"/>
                <w:szCs w:val="16"/>
              </w:rPr>
              <w:t>77.1</w:t>
            </w:r>
          </w:p>
        </w:tc>
      </w:tr>
      <w:tr w:rsidR="00B85ED1" w14:paraId="0B6EBB30" w14:textId="77777777" w:rsidTr="00775F70">
        <w:trPr>
          <w:trHeight w:val="315"/>
        </w:trPr>
        <w:tc>
          <w:tcPr>
            <w:cnfStyle w:val="001000000000" w:firstRow="0" w:lastRow="0" w:firstColumn="1" w:lastColumn="0" w:oddVBand="0" w:evenVBand="0" w:oddHBand="0" w:evenHBand="0" w:firstRowFirstColumn="0" w:firstRowLastColumn="0" w:lastRowFirstColumn="0" w:lastRowLastColumn="0"/>
            <w:tcW w:w="644" w:type="dxa"/>
          </w:tcPr>
          <w:p w14:paraId="777781AF" w14:textId="77777777" w:rsidR="00B85ED1" w:rsidRDefault="00B85ED1" w:rsidP="00775F70">
            <w:pPr>
              <w:rPr>
                <w:rFonts w:ascii="Arial" w:eastAsia="Arial" w:hAnsi="Arial" w:cs="Arial"/>
                <w:color w:val="000000"/>
                <w:sz w:val="16"/>
                <w:szCs w:val="16"/>
              </w:rPr>
            </w:pPr>
            <w:r>
              <w:rPr>
                <w:rFonts w:ascii="Arial" w:eastAsia="Arial" w:hAnsi="Arial" w:cs="Arial"/>
                <w:i w:val="0"/>
                <w:color w:val="000000"/>
                <w:sz w:val="16"/>
                <w:szCs w:val="16"/>
              </w:rPr>
              <w:lastRenderedPageBreak/>
              <w:t>RFB</w:t>
            </w:r>
          </w:p>
        </w:tc>
        <w:tc>
          <w:tcPr>
            <w:tcW w:w="644" w:type="dxa"/>
          </w:tcPr>
          <w:p w14:paraId="3EB72025" w14:textId="77777777" w:rsidR="00B85ED1" w:rsidRDefault="00B85ED1" w:rsidP="00775F70">
            <w:pPr>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sz w:val="16"/>
                <w:szCs w:val="16"/>
              </w:rPr>
            </w:pPr>
            <w:r>
              <w:rPr>
                <w:rFonts w:ascii="Arial" w:eastAsia="Arial" w:hAnsi="Arial" w:cs="Arial"/>
                <w:color w:val="000000"/>
                <w:sz w:val="16"/>
                <w:szCs w:val="16"/>
              </w:rPr>
              <w:t>93.3</w:t>
            </w:r>
          </w:p>
        </w:tc>
        <w:tc>
          <w:tcPr>
            <w:tcW w:w="644" w:type="dxa"/>
          </w:tcPr>
          <w:p w14:paraId="1258F1CD" w14:textId="77777777" w:rsidR="00B85ED1" w:rsidRDefault="00B85ED1" w:rsidP="00775F70">
            <w:pPr>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sz w:val="16"/>
                <w:szCs w:val="16"/>
              </w:rPr>
            </w:pPr>
            <w:r>
              <w:rPr>
                <w:rFonts w:ascii="Arial" w:eastAsia="Arial" w:hAnsi="Arial" w:cs="Arial"/>
                <w:color w:val="000000"/>
                <w:sz w:val="16"/>
                <w:szCs w:val="16"/>
              </w:rPr>
              <w:t>96.8</w:t>
            </w:r>
          </w:p>
        </w:tc>
        <w:tc>
          <w:tcPr>
            <w:tcW w:w="644" w:type="dxa"/>
          </w:tcPr>
          <w:p w14:paraId="79410E73" w14:textId="77777777" w:rsidR="00B85ED1" w:rsidRDefault="00B85ED1" w:rsidP="00775F70">
            <w:pPr>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sz w:val="16"/>
                <w:szCs w:val="16"/>
              </w:rPr>
            </w:pPr>
            <w:r>
              <w:rPr>
                <w:rFonts w:ascii="Arial" w:eastAsia="Arial" w:hAnsi="Arial" w:cs="Arial"/>
                <w:color w:val="000000"/>
                <w:sz w:val="16"/>
                <w:szCs w:val="16"/>
              </w:rPr>
              <w:t>44.5</w:t>
            </w:r>
          </w:p>
        </w:tc>
        <w:tc>
          <w:tcPr>
            <w:tcW w:w="644" w:type="dxa"/>
          </w:tcPr>
          <w:p w14:paraId="4FD44ED5" w14:textId="77777777" w:rsidR="00B85ED1" w:rsidRDefault="00B85ED1" w:rsidP="00775F70">
            <w:pPr>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sz w:val="16"/>
                <w:szCs w:val="16"/>
              </w:rPr>
            </w:pPr>
            <w:r>
              <w:rPr>
                <w:rFonts w:ascii="Arial" w:eastAsia="Arial" w:hAnsi="Arial" w:cs="Arial"/>
                <w:color w:val="000000"/>
                <w:sz w:val="16"/>
                <w:szCs w:val="16"/>
              </w:rPr>
              <w:t>42.1</w:t>
            </w:r>
          </w:p>
        </w:tc>
        <w:tc>
          <w:tcPr>
            <w:tcW w:w="644" w:type="dxa"/>
          </w:tcPr>
          <w:p w14:paraId="1EE1215D" w14:textId="77777777" w:rsidR="00B85ED1" w:rsidRDefault="00B85ED1" w:rsidP="00775F70">
            <w:pPr>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sz w:val="16"/>
                <w:szCs w:val="16"/>
              </w:rPr>
            </w:pPr>
            <w:r>
              <w:rPr>
                <w:rFonts w:ascii="Arial" w:eastAsia="Arial" w:hAnsi="Arial" w:cs="Arial"/>
                <w:color w:val="000000"/>
                <w:sz w:val="16"/>
                <w:szCs w:val="16"/>
              </w:rPr>
              <w:t>34.4</w:t>
            </w:r>
          </w:p>
        </w:tc>
        <w:tc>
          <w:tcPr>
            <w:tcW w:w="644" w:type="dxa"/>
          </w:tcPr>
          <w:p w14:paraId="3DC9BA69" w14:textId="77777777" w:rsidR="00B85ED1" w:rsidRDefault="00B85ED1" w:rsidP="00775F70">
            <w:pPr>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sz w:val="16"/>
                <w:szCs w:val="16"/>
              </w:rPr>
            </w:pPr>
            <w:r>
              <w:rPr>
                <w:rFonts w:ascii="Arial" w:eastAsia="Arial" w:hAnsi="Arial" w:cs="Arial"/>
                <w:color w:val="000000"/>
                <w:sz w:val="16"/>
                <w:szCs w:val="16"/>
              </w:rPr>
              <w:t>16.6</w:t>
            </w:r>
          </w:p>
        </w:tc>
        <w:tc>
          <w:tcPr>
            <w:tcW w:w="644" w:type="dxa"/>
          </w:tcPr>
          <w:p w14:paraId="7F012EE0" w14:textId="77777777" w:rsidR="00B85ED1" w:rsidRDefault="00B85ED1" w:rsidP="00775F70">
            <w:pPr>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sz w:val="16"/>
                <w:szCs w:val="16"/>
              </w:rPr>
            </w:pPr>
            <w:r>
              <w:rPr>
                <w:rFonts w:ascii="Arial" w:eastAsia="Arial" w:hAnsi="Arial" w:cs="Arial"/>
                <w:color w:val="000000"/>
                <w:sz w:val="16"/>
                <w:szCs w:val="16"/>
              </w:rPr>
              <w:t>20.3</w:t>
            </w:r>
          </w:p>
        </w:tc>
        <w:tc>
          <w:tcPr>
            <w:tcW w:w="644" w:type="dxa"/>
          </w:tcPr>
          <w:p w14:paraId="6B703452" w14:textId="77777777" w:rsidR="00B85ED1" w:rsidRDefault="00B85ED1" w:rsidP="00775F70">
            <w:pPr>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sz w:val="16"/>
                <w:szCs w:val="16"/>
              </w:rPr>
            </w:pPr>
            <w:r>
              <w:rPr>
                <w:rFonts w:ascii="Arial" w:eastAsia="Arial" w:hAnsi="Arial" w:cs="Arial"/>
                <w:color w:val="000000"/>
                <w:sz w:val="16"/>
                <w:szCs w:val="16"/>
              </w:rPr>
              <w:t>1.9</w:t>
            </w:r>
          </w:p>
        </w:tc>
        <w:tc>
          <w:tcPr>
            <w:tcW w:w="644" w:type="dxa"/>
          </w:tcPr>
          <w:p w14:paraId="4A940BD3" w14:textId="77777777" w:rsidR="00B85ED1" w:rsidRDefault="00B85ED1" w:rsidP="00775F70">
            <w:pPr>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sz w:val="16"/>
                <w:szCs w:val="16"/>
              </w:rPr>
            </w:pPr>
            <w:r>
              <w:rPr>
                <w:rFonts w:ascii="Arial" w:eastAsia="Arial" w:hAnsi="Arial" w:cs="Arial"/>
                <w:color w:val="000000"/>
                <w:sz w:val="16"/>
                <w:szCs w:val="16"/>
              </w:rPr>
              <w:t>6.4</w:t>
            </w:r>
          </w:p>
        </w:tc>
        <w:tc>
          <w:tcPr>
            <w:tcW w:w="644" w:type="dxa"/>
          </w:tcPr>
          <w:p w14:paraId="2C9675FF" w14:textId="77777777" w:rsidR="00B85ED1" w:rsidRDefault="00B85ED1" w:rsidP="00775F70">
            <w:pPr>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sz w:val="16"/>
                <w:szCs w:val="16"/>
              </w:rPr>
            </w:pPr>
            <w:r>
              <w:rPr>
                <w:rFonts w:ascii="Arial" w:eastAsia="Arial" w:hAnsi="Arial" w:cs="Arial"/>
                <w:color w:val="000000"/>
                <w:sz w:val="16"/>
                <w:szCs w:val="16"/>
              </w:rPr>
              <w:t>1.9</w:t>
            </w:r>
          </w:p>
        </w:tc>
        <w:tc>
          <w:tcPr>
            <w:tcW w:w="644" w:type="dxa"/>
          </w:tcPr>
          <w:p w14:paraId="23397109" w14:textId="77777777" w:rsidR="00B85ED1" w:rsidRDefault="00B85ED1" w:rsidP="00775F70">
            <w:pPr>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sz w:val="16"/>
                <w:szCs w:val="16"/>
              </w:rPr>
            </w:pPr>
            <w:r>
              <w:rPr>
                <w:rFonts w:ascii="Arial" w:eastAsia="Arial" w:hAnsi="Arial" w:cs="Arial"/>
                <w:color w:val="000000"/>
                <w:sz w:val="16"/>
                <w:szCs w:val="16"/>
              </w:rPr>
              <w:t>2.3</w:t>
            </w:r>
          </w:p>
        </w:tc>
        <w:tc>
          <w:tcPr>
            <w:tcW w:w="644" w:type="dxa"/>
          </w:tcPr>
          <w:p w14:paraId="6DB21EFD" w14:textId="77777777" w:rsidR="00B85ED1" w:rsidRDefault="00B85ED1" w:rsidP="00775F70">
            <w:pPr>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sz w:val="16"/>
                <w:szCs w:val="16"/>
              </w:rPr>
            </w:pPr>
            <w:r>
              <w:rPr>
                <w:rFonts w:ascii="Arial" w:eastAsia="Arial" w:hAnsi="Arial" w:cs="Arial"/>
                <w:color w:val="000000"/>
                <w:sz w:val="16"/>
                <w:szCs w:val="16"/>
              </w:rPr>
              <w:t>29.9</w:t>
            </w:r>
          </w:p>
        </w:tc>
        <w:tc>
          <w:tcPr>
            <w:tcW w:w="644" w:type="dxa"/>
          </w:tcPr>
          <w:p w14:paraId="655BBD01" w14:textId="77777777" w:rsidR="00B85ED1" w:rsidRDefault="00B85ED1" w:rsidP="00775F70">
            <w:pPr>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sz w:val="16"/>
                <w:szCs w:val="16"/>
              </w:rPr>
            </w:pPr>
            <w:r>
              <w:rPr>
                <w:rFonts w:ascii="Arial" w:eastAsia="Arial" w:hAnsi="Arial" w:cs="Arial"/>
                <w:color w:val="000000"/>
                <w:sz w:val="16"/>
                <w:szCs w:val="16"/>
              </w:rPr>
              <w:t>100.0</w:t>
            </w:r>
          </w:p>
        </w:tc>
      </w:tr>
    </w:tbl>
    <w:p w14:paraId="320FE287" w14:textId="77777777" w:rsidR="00B85ED1" w:rsidRDefault="00B85ED1" w:rsidP="00B85ED1">
      <w:pPr>
        <w:spacing w:line="276" w:lineRule="auto"/>
        <w:jc w:val="both"/>
        <w:rPr>
          <w:rFonts w:ascii="Arial" w:eastAsia="Arial" w:hAnsi="Arial" w:cs="Arial"/>
          <w:sz w:val="21"/>
          <w:szCs w:val="21"/>
        </w:rPr>
      </w:pPr>
      <w:r>
        <w:rPr>
          <w:rFonts w:ascii="Arial" w:eastAsia="Arial" w:hAnsi="Arial" w:cs="Arial"/>
          <w:sz w:val="21"/>
          <w:szCs w:val="21"/>
        </w:rPr>
        <w:t xml:space="preserve">The probability (%) of an isolate being resistant to Drug 2 (top) if it is resistant to Drug 1 (left). Drug acronyms: INH = isoniazid, RIF = rifampicin, EMB = ethambutol, LEV = levofloxacin, MXF = moxifloxacin, AMI = amikacin, KAN = kanamycin, BDQ = bedaquiline, CFZ = clofazimine, DLM = delamanid, LZD = linezolid, ETH = ethionamide, RFB = rifabutin. </w:t>
      </w:r>
    </w:p>
    <w:p w14:paraId="26721077" w14:textId="77777777" w:rsidR="00B85ED1" w:rsidRDefault="00B85ED1" w:rsidP="00B85ED1">
      <w:pPr>
        <w:shd w:val="clear" w:color="auto" w:fill="FFFFFF"/>
        <w:spacing w:line="276" w:lineRule="auto"/>
        <w:jc w:val="both"/>
        <w:rPr>
          <w:sz w:val="21"/>
          <w:szCs w:val="21"/>
        </w:rPr>
      </w:pPr>
    </w:p>
    <w:p w14:paraId="00EE5A49" w14:textId="77777777" w:rsidR="00B85ED1" w:rsidRDefault="00B85ED1" w:rsidP="00B85ED1">
      <w:pPr>
        <w:shd w:val="clear" w:color="auto" w:fill="FFFFFF"/>
        <w:spacing w:line="276" w:lineRule="auto"/>
        <w:jc w:val="both"/>
        <w:rPr>
          <w:b/>
          <w:sz w:val="21"/>
          <w:szCs w:val="21"/>
        </w:rPr>
      </w:pPr>
    </w:p>
    <w:p w14:paraId="530A46B6" w14:textId="0124046B" w:rsidR="00B85ED1" w:rsidRDefault="00B85ED1" w:rsidP="00B85ED1">
      <w:pPr>
        <w:spacing w:line="480" w:lineRule="auto"/>
        <w:jc w:val="both"/>
      </w:pPr>
    </w:p>
    <w:p w14:paraId="5DCA330B" w14:textId="5B03A2B6" w:rsidR="00F750E6" w:rsidRDefault="00F750E6" w:rsidP="00B85ED1">
      <w:pPr>
        <w:spacing w:line="480" w:lineRule="auto"/>
        <w:jc w:val="both"/>
      </w:pPr>
    </w:p>
    <w:p w14:paraId="35860F76" w14:textId="126FB8BB" w:rsidR="00F750E6" w:rsidRDefault="00F750E6" w:rsidP="00B85ED1">
      <w:pPr>
        <w:spacing w:line="480" w:lineRule="auto"/>
        <w:jc w:val="both"/>
      </w:pPr>
    </w:p>
    <w:p w14:paraId="630E977A" w14:textId="77777777" w:rsidR="00F750E6" w:rsidRDefault="00F750E6" w:rsidP="00B85ED1">
      <w:pPr>
        <w:spacing w:line="480" w:lineRule="auto"/>
        <w:jc w:val="both"/>
      </w:pPr>
    </w:p>
    <w:p w14:paraId="3EA5046E" w14:textId="5CA288EE" w:rsidR="00B85ED1" w:rsidRDefault="00775F70" w:rsidP="00B85ED1">
      <w:pPr>
        <w:spacing w:line="480" w:lineRule="auto"/>
        <w:jc w:val="both"/>
        <w:rPr>
          <w:rFonts w:ascii="Arial" w:eastAsia="Arial" w:hAnsi="Arial" w:cs="Arial"/>
        </w:rPr>
      </w:pPr>
      <w:sdt>
        <w:sdtPr>
          <w:tag w:val="goog_rdk_624"/>
          <w:id w:val="1611855075"/>
        </w:sdtPr>
        <w:sdtContent/>
      </w:sdt>
      <w:bookmarkStart w:id="11" w:name="_Hlk109142817"/>
      <w:r w:rsidR="00B85ED1">
        <w:rPr>
          <w:rFonts w:ascii="Arial" w:eastAsia="Arial" w:hAnsi="Arial" w:cs="Arial"/>
          <w:b/>
        </w:rPr>
        <w:t>Supplemental Method</w:t>
      </w:r>
      <w:r w:rsidR="00B8792A">
        <w:rPr>
          <w:rFonts w:ascii="Arial" w:eastAsia="Arial" w:hAnsi="Arial" w:cs="Arial"/>
          <w:b/>
        </w:rPr>
        <w:t xml:space="preserve"> A</w:t>
      </w:r>
      <w:r w:rsidR="00B85ED1">
        <w:rPr>
          <w:rFonts w:ascii="Arial" w:eastAsia="Arial" w:hAnsi="Arial" w:cs="Arial"/>
          <w:b/>
        </w:rPr>
        <w:t xml:space="preserve">: Generating per-sample and </w:t>
      </w:r>
      <w:proofErr w:type="spellStart"/>
      <w:r w:rsidR="00B85ED1">
        <w:rPr>
          <w:rFonts w:ascii="Arial" w:eastAsia="Arial" w:hAnsi="Arial" w:cs="Arial"/>
          <w:b/>
        </w:rPr>
        <w:t>regenotyped</w:t>
      </w:r>
      <w:proofErr w:type="spellEnd"/>
      <w:r w:rsidR="00B85ED1">
        <w:rPr>
          <w:rFonts w:ascii="Arial" w:eastAsia="Arial" w:hAnsi="Arial" w:cs="Arial"/>
          <w:b/>
        </w:rPr>
        <w:t xml:space="preserve"> VCF files</w:t>
      </w:r>
      <w:bookmarkEnd w:id="11"/>
      <w:r w:rsidR="00B85ED1">
        <w:rPr>
          <w:rFonts w:ascii="Arial" w:eastAsia="Arial" w:hAnsi="Arial" w:cs="Arial"/>
          <w:b/>
        </w:rPr>
        <w:br/>
      </w:r>
      <w:r w:rsidR="00B85ED1">
        <w:rPr>
          <w:rFonts w:ascii="Arial" w:eastAsia="Arial" w:hAnsi="Arial" w:cs="Arial"/>
        </w:rPr>
        <w:t xml:space="preserve">The following commands reproduce the per-sample (steps 1-5) and </w:t>
      </w:r>
      <w:proofErr w:type="spellStart"/>
      <w:r w:rsidR="00B85ED1">
        <w:rPr>
          <w:rFonts w:ascii="Arial" w:eastAsia="Arial" w:hAnsi="Arial" w:cs="Arial"/>
        </w:rPr>
        <w:t>regenotyped</w:t>
      </w:r>
      <w:proofErr w:type="spellEnd"/>
      <w:r w:rsidR="00B85ED1">
        <w:rPr>
          <w:rFonts w:ascii="Arial" w:eastAsia="Arial" w:hAnsi="Arial" w:cs="Arial"/>
        </w:rPr>
        <w:t xml:space="preserve"> (step 6) VCF files for each sample of the data compendium.</w:t>
      </w:r>
      <w:r w:rsidR="003C338E">
        <w:rPr>
          <w:rFonts w:ascii="Arial" w:eastAsia="Arial" w:hAnsi="Arial" w:cs="Arial"/>
        </w:rPr>
        <w:t xml:space="preserve"> As a reminder, the per-sample VCFs are “normal” VCFs which ha</w:t>
      </w:r>
      <w:r w:rsidR="001C33CF">
        <w:rPr>
          <w:rFonts w:ascii="Arial" w:eastAsia="Arial" w:hAnsi="Arial" w:cs="Arial"/>
        </w:rPr>
        <w:t xml:space="preserve">ve one record for each variant where the sample differs from the reference. For </w:t>
      </w:r>
      <w:r w:rsidR="001C33CF" w:rsidRPr="00C16B89">
        <w:rPr>
          <w:rFonts w:ascii="Arial" w:eastAsia="Arial" w:hAnsi="Arial" w:cs="Arial"/>
          <w:i/>
          <w:iCs/>
        </w:rPr>
        <w:t>M. tuberculosis</w:t>
      </w:r>
      <w:r w:rsidR="001C33CF">
        <w:rPr>
          <w:rFonts w:ascii="Arial" w:eastAsia="Arial" w:hAnsi="Arial" w:cs="Arial"/>
        </w:rPr>
        <w:t xml:space="preserve"> these tend to have around 1000-2000 variants, and this number varies for each sample. The </w:t>
      </w:r>
      <w:proofErr w:type="spellStart"/>
      <w:r w:rsidR="001C33CF">
        <w:rPr>
          <w:rFonts w:ascii="Arial" w:eastAsia="Arial" w:hAnsi="Arial" w:cs="Arial"/>
        </w:rPr>
        <w:t>regenotyped</w:t>
      </w:r>
      <w:proofErr w:type="spellEnd"/>
      <w:r w:rsidR="001C33CF">
        <w:rPr>
          <w:rFonts w:ascii="Arial" w:eastAsia="Arial" w:hAnsi="Arial" w:cs="Arial"/>
        </w:rPr>
        <w:t xml:space="preserve"> (or jointly genotyped) VCFs contain one record for every variant found in the whole cohort – thus all samples have exactly the same numbers of records.</w:t>
      </w:r>
    </w:p>
    <w:p w14:paraId="5BA7C6F4" w14:textId="5C137111" w:rsidR="00B85ED1" w:rsidRDefault="00B85ED1" w:rsidP="00B85ED1">
      <w:pPr>
        <w:spacing w:line="480" w:lineRule="auto"/>
        <w:jc w:val="both"/>
        <w:rPr>
          <w:rFonts w:ascii="Arial" w:eastAsia="Arial" w:hAnsi="Arial" w:cs="Arial"/>
        </w:rPr>
      </w:pPr>
      <w:r>
        <w:rPr>
          <w:rFonts w:ascii="Arial" w:eastAsia="Arial" w:hAnsi="Arial" w:cs="Arial"/>
        </w:rPr>
        <w:t>There are two code repositories needed:</w:t>
      </w:r>
      <w:r w:rsidR="00C16B89">
        <w:rPr>
          <w:rFonts w:ascii="Arial" w:eastAsia="Arial" w:hAnsi="Arial" w:cs="Arial"/>
        </w:rPr>
        <w:t xml:space="preserve"> </w:t>
      </w:r>
      <w:hyperlink r:id="rId8" w:history="1">
        <w:r w:rsidR="00C16B89" w:rsidRPr="005366A8">
          <w:rPr>
            <w:rStyle w:val="Hyperlink"/>
            <w:rFonts w:ascii="Arial" w:eastAsia="Arial" w:hAnsi="Arial" w:cs="Arial"/>
          </w:rPr>
          <w:t>https://github.com/iqbal-lab-org/clockwork</w:t>
        </w:r>
      </w:hyperlink>
      <w:r>
        <w:rPr>
          <w:rFonts w:ascii="Arial" w:eastAsia="Arial" w:hAnsi="Arial" w:cs="Arial"/>
        </w:rPr>
        <w:t xml:space="preserve"> (steps 1-5</w:t>
      </w:r>
      <w:r w:rsidR="006D534A">
        <w:rPr>
          <w:rFonts w:ascii="Arial" w:eastAsia="Arial" w:hAnsi="Arial" w:cs="Arial"/>
        </w:rPr>
        <w:t>, we used v0.8.3</w:t>
      </w:r>
      <w:r>
        <w:rPr>
          <w:rFonts w:ascii="Arial" w:eastAsia="Arial" w:hAnsi="Arial" w:cs="Arial"/>
        </w:rPr>
        <w:t xml:space="preserve">) and </w:t>
      </w:r>
      <w:hyperlink r:id="rId9">
        <w:r>
          <w:rPr>
            <w:rFonts w:ascii="Arial" w:eastAsia="Arial" w:hAnsi="Arial" w:cs="Arial"/>
            <w:color w:val="1155CC"/>
            <w:u w:val="single"/>
          </w:rPr>
          <w:t>https://github.com/iqbal-lab-org/minos</w:t>
        </w:r>
      </w:hyperlink>
      <w:r>
        <w:rPr>
          <w:rFonts w:ascii="Arial" w:eastAsia="Arial" w:hAnsi="Arial" w:cs="Arial"/>
        </w:rPr>
        <w:t xml:space="preserve"> (step 6</w:t>
      </w:r>
      <w:r w:rsidR="006D534A">
        <w:rPr>
          <w:rFonts w:ascii="Arial" w:eastAsia="Arial" w:hAnsi="Arial" w:cs="Arial"/>
        </w:rPr>
        <w:t>, we used v0.11.0</w:t>
      </w:r>
      <w:r>
        <w:rPr>
          <w:rFonts w:ascii="Arial" w:eastAsia="Arial" w:hAnsi="Arial" w:cs="Arial"/>
        </w:rPr>
        <w:t xml:space="preserve">). </w:t>
      </w:r>
      <w:r w:rsidR="007666A1">
        <w:rPr>
          <w:rFonts w:ascii="Arial" w:eastAsia="Arial" w:hAnsi="Arial" w:cs="Arial"/>
        </w:rPr>
        <w:t>To ensure reproducibility and simplify install issues, we provide a singularity container for Clockwork (</w:t>
      </w:r>
      <w:r w:rsidR="00FD7823" w:rsidRPr="00FD7823">
        <w:rPr>
          <w:rFonts w:ascii="Arial" w:eastAsia="Arial" w:hAnsi="Arial" w:cs="Arial"/>
        </w:rPr>
        <w:t>clockwork_container.v0.8.3.img</w:t>
      </w:r>
      <w:r w:rsidR="00FD7823">
        <w:rPr>
          <w:rFonts w:ascii="Arial" w:eastAsia="Arial" w:hAnsi="Arial" w:cs="Arial"/>
        </w:rPr>
        <w:t xml:space="preserve">) in the </w:t>
      </w:r>
      <w:r w:rsidR="00952855">
        <w:rPr>
          <w:rFonts w:ascii="Arial" w:eastAsia="Arial" w:hAnsi="Arial" w:cs="Arial"/>
        </w:rPr>
        <w:t>FTP</w:t>
      </w:r>
      <w:r w:rsidR="00FD7823">
        <w:rPr>
          <w:rFonts w:ascii="Arial" w:eastAsia="Arial" w:hAnsi="Arial" w:cs="Arial"/>
        </w:rPr>
        <w:t xml:space="preserve"> site</w:t>
      </w:r>
      <w:r w:rsidR="006D534A">
        <w:rPr>
          <w:rFonts w:ascii="Arial" w:eastAsia="Arial" w:hAnsi="Arial" w:cs="Arial"/>
        </w:rPr>
        <w:t>.</w:t>
      </w:r>
      <w:r w:rsidR="00FD7823">
        <w:rPr>
          <w:rFonts w:ascii="Arial" w:eastAsia="Arial" w:hAnsi="Arial" w:cs="Arial"/>
        </w:rPr>
        <w:t xml:space="preserve">  </w:t>
      </w:r>
      <w:r w:rsidR="006D534A">
        <w:rPr>
          <w:rFonts w:ascii="Arial" w:eastAsia="Arial" w:hAnsi="Arial" w:cs="Arial"/>
        </w:rPr>
        <w:t>I</w:t>
      </w:r>
      <w:r w:rsidR="00FD7823">
        <w:rPr>
          <w:rFonts w:ascii="Arial" w:eastAsia="Arial" w:hAnsi="Arial" w:cs="Arial"/>
        </w:rPr>
        <w:t>t is also necessary to clone (</w:t>
      </w:r>
      <w:r w:rsidR="00FD7823" w:rsidRPr="00E20EB1">
        <w:rPr>
          <w:rFonts w:ascii="Arial" w:eastAsia="Arial" w:hAnsi="Arial" w:cs="Arial"/>
          <w:i/>
          <w:iCs/>
        </w:rPr>
        <w:t>i</w:t>
      </w:r>
      <w:r w:rsidR="00E20EB1" w:rsidRPr="00E20EB1">
        <w:rPr>
          <w:rFonts w:ascii="Arial" w:eastAsia="Arial" w:hAnsi="Arial" w:cs="Arial"/>
          <w:i/>
          <w:iCs/>
        </w:rPr>
        <w:t>.</w:t>
      </w:r>
      <w:r w:rsidR="00FD7823" w:rsidRPr="00E20EB1">
        <w:rPr>
          <w:rFonts w:ascii="Arial" w:eastAsia="Arial" w:hAnsi="Arial" w:cs="Arial"/>
          <w:i/>
          <w:iCs/>
        </w:rPr>
        <w:t>e</w:t>
      </w:r>
      <w:r w:rsidR="00E20EB1" w:rsidRPr="00E20EB1">
        <w:rPr>
          <w:rFonts w:ascii="Arial" w:eastAsia="Arial" w:hAnsi="Arial" w:cs="Arial"/>
          <w:i/>
          <w:iCs/>
        </w:rPr>
        <w:t>.</w:t>
      </w:r>
      <w:r w:rsidR="00FD7823">
        <w:rPr>
          <w:rFonts w:ascii="Arial" w:eastAsia="Arial" w:hAnsi="Arial" w:cs="Arial"/>
        </w:rPr>
        <w:t xml:space="preserve"> get) </w:t>
      </w:r>
      <w:r w:rsidR="006D534A">
        <w:rPr>
          <w:rFonts w:ascii="Arial" w:eastAsia="Arial" w:hAnsi="Arial" w:cs="Arial"/>
        </w:rPr>
        <w:t xml:space="preserve">both the Clockwork and </w:t>
      </w:r>
      <w:proofErr w:type="spellStart"/>
      <w:r w:rsidR="006D534A">
        <w:rPr>
          <w:rFonts w:ascii="Arial" w:eastAsia="Arial" w:hAnsi="Arial" w:cs="Arial"/>
        </w:rPr>
        <w:t>minos</w:t>
      </w:r>
      <w:proofErr w:type="spellEnd"/>
      <w:r w:rsidR="006D534A">
        <w:rPr>
          <w:rFonts w:ascii="Arial" w:eastAsia="Arial" w:hAnsi="Arial" w:cs="Arial"/>
        </w:rPr>
        <w:t xml:space="preserve"> </w:t>
      </w:r>
      <w:r w:rsidR="00FD7823">
        <w:rPr>
          <w:rFonts w:ascii="Arial" w:eastAsia="Arial" w:hAnsi="Arial" w:cs="Arial"/>
        </w:rPr>
        <w:t>code repositor</w:t>
      </w:r>
      <w:r w:rsidR="006D534A">
        <w:rPr>
          <w:rFonts w:ascii="Arial" w:eastAsia="Arial" w:hAnsi="Arial" w:cs="Arial"/>
        </w:rPr>
        <w:t>ies</w:t>
      </w:r>
      <w:r w:rsidR="00FD7823">
        <w:rPr>
          <w:rFonts w:ascii="Arial" w:eastAsia="Arial" w:hAnsi="Arial" w:cs="Arial"/>
        </w:rPr>
        <w:t xml:space="preserve"> in order to run the </w:t>
      </w:r>
      <w:proofErr w:type="spellStart"/>
      <w:r w:rsidR="00FD7823">
        <w:rPr>
          <w:rFonts w:ascii="Arial" w:eastAsia="Arial" w:hAnsi="Arial" w:cs="Arial"/>
        </w:rPr>
        <w:t>nextflow</w:t>
      </w:r>
      <w:proofErr w:type="spellEnd"/>
      <w:r w:rsidR="00FD7823">
        <w:rPr>
          <w:rFonts w:ascii="Arial" w:eastAsia="Arial" w:hAnsi="Arial" w:cs="Arial"/>
        </w:rPr>
        <w:t xml:space="preserve"> scripts</w:t>
      </w:r>
      <w:r w:rsidR="006D534A">
        <w:rPr>
          <w:rFonts w:ascii="Arial" w:eastAsia="Arial" w:hAnsi="Arial" w:cs="Arial"/>
        </w:rPr>
        <w:t xml:space="preserve"> </w:t>
      </w:r>
      <w:r w:rsidR="00FD7823">
        <w:rPr>
          <w:rFonts w:ascii="Arial" w:eastAsia="Arial" w:hAnsi="Arial" w:cs="Arial"/>
        </w:rPr>
        <w:t>below. Commands are:</w:t>
      </w:r>
    </w:p>
    <w:p w14:paraId="4E88540F" w14:textId="77777777" w:rsidR="00B85ED1" w:rsidRDefault="00B85ED1" w:rsidP="00B85ED1">
      <w:pPr>
        <w:spacing w:line="480" w:lineRule="auto"/>
        <w:jc w:val="both"/>
        <w:rPr>
          <w:rFonts w:ascii="Arial" w:eastAsia="Arial" w:hAnsi="Arial" w:cs="Arial"/>
        </w:rPr>
      </w:pPr>
      <w:r>
        <w:rPr>
          <w:rFonts w:ascii="Arial" w:eastAsia="Arial" w:hAnsi="Arial" w:cs="Arial"/>
        </w:rPr>
        <w:t xml:space="preserve"> </w:t>
      </w:r>
    </w:p>
    <w:p w14:paraId="5F0D9FFC" w14:textId="77777777" w:rsidR="00B85ED1" w:rsidRDefault="00B85ED1" w:rsidP="00B85ED1">
      <w:pPr>
        <w:numPr>
          <w:ilvl w:val="0"/>
          <w:numId w:val="1"/>
        </w:numPr>
        <w:spacing w:line="480" w:lineRule="auto"/>
        <w:jc w:val="both"/>
        <w:rPr>
          <w:rFonts w:ascii="Arial" w:eastAsia="Arial" w:hAnsi="Arial" w:cs="Arial"/>
        </w:rPr>
      </w:pPr>
      <w:r>
        <w:rPr>
          <w:rFonts w:ascii="Arial" w:eastAsia="Arial" w:hAnsi="Arial" w:cs="Arial"/>
        </w:rPr>
        <w:t>Get decontamination reference file:</w:t>
      </w:r>
    </w:p>
    <w:p w14:paraId="28BF6CE7" w14:textId="77777777" w:rsidR="00B85ED1" w:rsidRDefault="00B85ED1" w:rsidP="00B85ED1">
      <w:pPr>
        <w:spacing w:line="480" w:lineRule="auto"/>
        <w:ind w:left="720"/>
        <w:jc w:val="both"/>
        <w:rPr>
          <w:rFonts w:ascii="Arial" w:eastAsia="Arial" w:hAnsi="Arial" w:cs="Arial"/>
        </w:rPr>
      </w:pPr>
      <w:r>
        <w:rPr>
          <w:rFonts w:ascii="Arial" w:eastAsia="Arial" w:hAnsi="Arial" w:cs="Arial"/>
        </w:rPr>
        <w:t xml:space="preserve">singularity exec </w:t>
      </w:r>
      <w:proofErr w:type="spellStart"/>
      <w:r>
        <w:rPr>
          <w:rFonts w:ascii="Arial" w:eastAsia="Arial" w:hAnsi="Arial" w:cs="Arial"/>
        </w:rPr>
        <w:t>clockwork_container.img</w:t>
      </w:r>
      <w:proofErr w:type="spellEnd"/>
      <w:r>
        <w:rPr>
          <w:rFonts w:ascii="Arial" w:eastAsia="Arial" w:hAnsi="Arial" w:cs="Arial"/>
        </w:rPr>
        <w:t xml:space="preserve"> \</w:t>
      </w:r>
    </w:p>
    <w:p w14:paraId="52C1920A" w14:textId="77777777" w:rsidR="00B85ED1" w:rsidRDefault="00B85ED1" w:rsidP="00B85ED1">
      <w:pPr>
        <w:spacing w:line="480" w:lineRule="auto"/>
        <w:ind w:left="720"/>
        <w:jc w:val="both"/>
        <w:rPr>
          <w:rFonts w:ascii="Arial" w:eastAsia="Arial" w:hAnsi="Arial" w:cs="Arial"/>
        </w:rPr>
      </w:pPr>
      <w:r>
        <w:rPr>
          <w:rFonts w:ascii="Arial" w:eastAsia="Arial" w:hAnsi="Arial" w:cs="Arial"/>
        </w:rPr>
        <w:lastRenderedPageBreak/>
        <w:t xml:space="preserve">/clockwork/scripts/download_tb_reference_files.pl </w:t>
      </w:r>
      <w:proofErr w:type="spellStart"/>
      <w:r>
        <w:rPr>
          <w:rFonts w:ascii="Arial" w:eastAsia="Arial" w:hAnsi="Arial" w:cs="Arial"/>
        </w:rPr>
        <w:t>ref_data</w:t>
      </w:r>
      <w:proofErr w:type="spellEnd"/>
    </w:p>
    <w:p w14:paraId="670C6558" w14:textId="77777777" w:rsidR="00B85ED1" w:rsidRDefault="00B85ED1" w:rsidP="00B85ED1">
      <w:pPr>
        <w:spacing w:line="480" w:lineRule="auto"/>
        <w:ind w:left="720"/>
        <w:jc w:val="both"/>
        <w:rPr>
          <w:rFonts w:ascii="Arial" w:eastAsia="Arial" w:hAnsi="Arial" w:cs="Arial"/>
        </w:rPr>
      </w:pPr>
    </w:p>
    <w:p w14:paraId="6198C765" w14:textId="77777777" w:rsidR="00B85ED1" w:rsidRDefault="00B85ED1" w:rsidP="00B85ED1">
      <w:pPr>
        <w:numPr>
          <w:ilvl w:val="0"/>
          <w:numId w:val="1"/>
        </w:numPr>
        <w:spacing w:line="480" w:lineRule="auto"/>
        <w:jc w:val="both"/>
        <w:rPr>
          <w:rFonts w:ascii="Arial" w:eastAsia="Arial" w:hAnsi="Arial" w:cs="Arial"/>
        </w:rPr>
      </w:pPr>
      <w:r>
        <w:rPr>
          <w:rFonts w:ascii="Arial" w:eastAsia="Arial" w:hAnsi="Arial" w:cs="Arial"/>
        </w:rPr>
        <w:t xml:space="preserve">Make all the reference indexes </w:t>
      </w:r>
      <w:r>
        <w:rPr>
          <w:rFonts w:ascii="Arial" w:eastAsia="Arial" w:hAnsi="Arial" w:cs="Arial"/>
          <w:i/>
        </w:rPr>
        <w:t>etc</w:t>
      </w:r>
      <w:r>
        <w:rPr>
          <w:rFonts w:ascii="Arial" w:eastAsia="Arial" w:hAnsi="Arial" w:cs="Arial"/>
        </w:rPr>
        <w:t>. and register it with clockwork:</w:t>
      </w:r>
    </w:p>
    <w:p w14:paraId="3D265325" w14:textId="77777777" w:rsidR="00B85ED1" w:rsidRDefault="00B85ED1" w:rsidP="00B85ED1">
      <w:pPr>
        <w:spacing w:line="480" w:lineRule="auto"/>
        <w:ind w:left="720"/>
        <w:jc w:val="both"/>
        <w:rPr>
          <w:rFonts w:ascii="Arial" w:eastAsia="Arial" w:hAnsi="Arial" w:cs="Arial"/>
        </w:rPr>
      </w:pPr>
      <w:r>
        <w:rPr>
          <w:rFonts w:ascii="Arial" w:eastAsia="Arial" w:hAnsi="Arial" w:cs="Arial"/>
        </w:rPr>
        <w:t xml:space="preserve">singularity exec </w:t>
      </w:r>
      <w:proofErr w:type="spellStart"/>
      <w:r>
        <w:rPr>
          <w:rFonts w:ascii="Arial" w:eastAsia="Arial" w:hAnsi="Arial" w:cs="Arial"/>
        </w:rPr>
        <w:t>clockwork_container.img</w:t>
      </w:r>
      <w:proofErr w:type="spellEnd"/>
      <w:r>
        <w:rPr>
          <w:rFonts w:ascii="Arial" w:eastAsia="Arial" w:hAnsi="Arial" w:cs="Arial"/>
        </w:rPr>
        <w:t xml:space="preserve"> clockwork </w:t>
      </w:r>
      <w:proofErr w:type="spellStart"/>
      <w:r>
        <w:rPr>
          <w:rFonts w:ascii="Arial" w:eastAsia="Arial" w:hAnsi="Arial" w:cs="Arial"/>
        </w:rPr>
        <w:t>reference_prepare</w:t>
      </w:r>
      <w:proofErr w:type="spellEnd"/>
      <w:r>
        <w:rPr>
          <w:rFonts w:ascii="Arial" w:eastAsia="Arial" w:hAnsi="Arial" w:cs="Arial"/>
        </w:rPr>
        <w:t xml:space="preserve"> \</w:t>
      </w:r>
    </w:p>
    <w:p w14:paraId="02508A09" w14:textId="77777777" w:rsidR="00B85ED1" w:rsidRDefault="00B85ED1" w:rsidP="00B85ED1">
      <w:pPr>
        <w:spacing w:line="480" w:lineRule="auto"/>
        <w:ind w:left="720"/>
        <w:jc w:val="both"/>
        <w:rPr>
          <w:rFonts w:ascii="Arial" w:eastAsia="Arial" w:hAnsi="Arial" w:cs="Arial"/>
        </w:rPr>
      </w:pPr>
      <w:r>
        <w:rPr>
          <w:rFonts w:ascii="Arial" w:eastAsia="Arial" w:hAnsi="Arial" w:cs="Arial"/>
        </w:rPr>
        <w:t>--</w:t>
      </w:r>
      <w:proofErr w:type="spellStart"/>
      <w:r>
        <w:rPr>
          <w:rFonts w:ascii="Arial" w:eastAsia="Arial" w:hAnsi="Arial" w:cs="Arial"/>
        </w:rPr>
        <w:t>db_config_file</w:t>
      </w:r>
      <w:proofErr w:type="spellEnd"/>
      <w:r>
        <w:rPr>
          <w:rFonts w:ascii="Arial" w:eastAsia="Arial" w:hAnsi="Arial" w:cs="Arial"/>
        </w:rPr>
        <w:t xml:space="preserve"> db.ini --</w:t>
      </w:r>
      <w:proofErr w:type="spellStart"/>
      <w:r>
        <w:rPr>
          <w:rFonts w:ascii="Arial" w:eastAsia="Arial" w:hAnsi="Arial" w:cs="Arial"/>
        </w:rPr>
        <w:t>pipeline_references_root</w:t>
      </w:r>
      <w:proofErr w:type="spellEnd"/>
      <w:r>
        <w:rPr>
          <w:rFonts w:ascii="Arial" w:eastAsia="Arial" w:hAnsi="Arial" w:cs="Arial"/>
        </w:rPr>
        <w:t xml:space="preserve"> </w:t>
      </w:r>
      <w:proofErr w:type="spellStart"/>
      <w:r>
        <w:rPr>
          <w:rFonts w:ascii="Arial" w:eastAsia="Arial" w:hAnsi="Arial" w:cs="Arial"/>
        </w:rPr>
        <w:t>Pipeline_refs</w:t>
      </w:r>
      <w:proofErr w:type="spellEnd"/>
      <w:r>
        <w:rPr>
          <w:rFonts w:ascii="Arial" w:eastAsia="Arial" w:hAnsi="Arial" w:cs="Arial"/>
        </w:rPr>
        <w:t xml:space="preserve"> \</w:t>
      </w:r>
    </w:p>
    <w:p w14:paraId="66CC3BB5" w14:textId="77777777" w:rsidR="00B85ED1" w:rsidRDefault="00B85ED1" w:rsidP="00B85ED1">
      <w:pPr>
        <w:spacing w:line="480" w:lineRule="auto"/>
        <w:ind w:left="720"/>
        <w:jc w:val="both"/>
        <w:rPr>
          <w:rFonts w:ascii="Arial" w:eastAsia="Arial" w:hAnsi="Arial" w:cs="Arial"/>
        </w:rPr>
      </w:pPr>
      <w:r>
        <w:rPr>
          <w:rFonts w:ascii="Arial" w:eastAsia="Arial" w:hAnsi="Arial" w:cs="Arial"/>
        </w:rPr>
        <w:t>--</w:t>
      </w:r>
      <w:proofErr w:type="spellStart"/>
      <w:r>
        <w:rPr>
          <w:rFonts w:ascii="Arial" w:eastAsia="Arial" w:hAnsi="Arial" w:cs="Arial"/>
        </w:rPr>
        <w:t>contam_tsv</w:t>
      </w:r>
      <w:proofErr w:type="spellEnd"/>
      <w:r>
        <w:rPr>
          <w:rFonts w:ascii="Arial" w:eastAsia="Arial" w:hAnsi="Arial" w:cs="Arial"/>
        </w:rPr>
        <w:t xml:space="preserve"> </w:t>
      </w:r>
      <w:proofErr w:type="spellStart"/>
      <w:r>
        <w:rPr>
          <w:rFonts w:ascii="Arial" w:eastAsia="Arial" w:hAnsi="Arial" w:cs="Arial"/>
        </w:rPr>
        <w:t>ref_data</w:t>
      </w:r>
      <w:proofErr w:type="spellEnd"/>
      <w:r>
        <w:rPr>
          <w:rFonts w:ascii="Arial" w:eastAsia="Arial" w:hAnsi="Arial" w:cs="Arial"/>
        </w:rPr>
        <w:t>/</w:t>
      </w:r>
      <w:proofErr w:type="spellStart"/>
      <w:r>
        <w:rPr>
          <w:rFonts w:ascii="Arial" w:eastAsia="Arial" w:hAnsi="Arial" w:cs="Arial"/>
        </w:rPr>
        <w:t>remove_contam.tsv</w:t>
      </w:r>
      <w:proofErr w:type="spellEnd"/>
      <w:r>
        <w:rPr>
          <w:rFonts w:ascii="Arial" w:eastAsia="Arial" w:hAnsi="Arial" w:cs="Arial"/>
        </w:rPr>
        <w:t xml:space="preserve"> \</w:t>
      </w:r>
    </w:p>
    <w:p w14:paraId="441B70B0" w14:textId="77777777" w:rsidR="00B85ED1" w:rsidRDefault="00B85ED1" w:rsidP="00B85ED1">
      <w:pPr>
        <w:spacing w:line="480" w:lineRule="auto"/>
        <w:ind w:left="720"/>
        <w:jc w:val="both"/>
        <w:rPr>
          <w:rFonts w:ascii="Arial" w:eastAsia="Arial" w:hAnsi="Arial" w:cs="Arial"/>
        </w:rPr>
      </w:pPr>
      <w:r>
        <w:rPr>
          <w:rFonts w:ascii="Arial" w:eastAsia="Arial" w:hAnsi="Arial" w:cs="Arial"/>
        </w:rPr>
        <w:t xml:space="preserve">--name </w:t>
      </w:r>
      <w:proofErr w:type="spellStart"/>
      <w:r>
        <w:rPr>
          <w:rFonts w:ascii="Arial" w:eastAsia="Arial" w:hAnsi="Arial" w:cs="Arial"/>
        </w:rPr>
        <w:t>remove_contam</w:t>
      </w:r>
      <w:proofErr w:type="spellEnd"/>
      <w:r>
        <w:rPr>
          <w:rFonts w:ascii="Arial" w:eastAsia="Arial" w:hAnsi="Arial" w:cs="Arial"/>
        </w:rPr>
        <w:t xml:space="preserve"> \</w:t>
      </w:r>
    </w:p>
    <w:p w14:paraId="6BBEE9ED" w14:textId="77777777" w:rsidR="00B85ED1" w:rsidRDefault="00B85ED1" w:rsidP="00B85ED1">
      <w:pPr>
        <w:spacing w:line="480" w:lineRule="auto"/>
        <w:ind w:left="720"/>
        <w:jc w:val="both"/>
        <w:rPr>
          <w:rFonts w:ascii="Arial" w:eastAsia="Arial" w:hAnsi="Arial" w:cs="Arial"/>
        </w:rPr>
      </w:pPr>
      <w:proofErr w:type="spellStart"/>
      <w:r>
        <w:rPr>
          <w:rFonts w:ascii="Arial" w:eastAsia="Arial" w:hAnsi="Arial" w:cs="Arial"/>
        </w:rPr>
        <w:t>ref_data</w:t>
      </w:r>
      <w:proofErr w:type="spellEnd"/>
      <w:r>
        <w:rPr>
          <w:rFonts w:ascii="Arial" w:eastAsia="Arial" w:hAnsi="Arial" w:cs="Arial"/>
        </w:rPr>
        <w:t>/remove_contam.fa.gz</w:t>
      </w:r>
    </w:p>
    <w:p w14:paraId="162108B6" w14:textId="77777777" w:rsidR="00B85ED1" w:rsidRDefault="00B85ED1" w:rsidP="00B85ED1">
      <w:pPr>
        <w:spacing w:line="480" w:lineRule="auto"/>
        <w:ind w:left="720"/>
        <w:jc w:val="both"/>
        <w:rPr>
          <w:rFonts w:ascii="Arial" w:eastAsia="Arial" w:hAnsi="Arial" w:cs="Arial"/>
        </w:rPr>
      </w:pPr>
    </w:p>
    <w:p w14:paraId="0C57D8E8" w14:textId="77777777" w:rsidR="00B85ED1" w:rsidRDefault="00B85ED1" w:rsidP="00B85ED1">
      <w:pPr>
        <w:numPr>
          <w:ilvl w:val="0"/>
          <w:numId w:val="1"/>
        </w:numPr>
        <w:spacing w:line="480" w:lineRule="auto"/>
        <w:jc w:val="both"/>
        <w:rPr>
          <w:rFonts w:ascii="Arial" w:eastAsia="Arial" w:hAnsi="Arial" w:cs="Arial"/>
        </w:rPr>
      </w:pPr>
      <w:r>
        <w:rPr>
          <w:rFonts w:ascii="Arial" w:eastAsia="Arial" w:hAnsi="Arial" w:cs="Arial"/>
        </w:rPr>
        <w:t xml:space="preserve">Add the </w:t>
      </w:r>
      <w:r>
        <w:rPr>
          <w:rFonts w:ascii="Arial" w:eastAsia="Arial" w:hAnsi="Arial" w:cs="Arial"/>
          <w:i/>
        </w:rPr>
        <w:t xml:space="preserve">Mycobacterium tuberculosis </w:t>
      </w:r>
      <w:r>
        <w:rPr>
          <w:rFonts w:ascii="Arial" w:eastAsia="Arial" w:hAnsi="Arial" w:cs="Arial"/>
        </w:rPr>
        <w:t>H37Rv reference genome sequence (NC000962.3):</w:t>
      </w:r>
    </w:p>
    <w:p w14:paraId="2128E4E5" w14:textId="77777777" w:rsidR="00B85ED1" w:rsidRDefault="00B85ED1" w:rsidP="00B85ED1">
      <w:pPr>
        <w:spacing w:line="480" w:lineRule="auto"/>
        <w:ind w:left="720"/>
        <w:jc w:val="both"/>
        <w:rPr>
          <w:rFonts w:ascii="Arial" w:eastAsia="Arial" w:hAnsi="Arial" w:cs="Arial"/>
        </w:rPr>
      </w:pPr>
      <w:r>
        <w:rPr>
          <w:rFonts w:ascii="Arial" w:eastAsia="Arial" w:hAnsi="Arial" w:cs="Arial"/>
        </w:rPr>
        <w:t xml:space="preserve">singularity exec </w:t>
      </w:r>
      <w:proofErr w:type="spellStart"/>
      <w:r>
        <w:rPr>
          <w:rFonts w:ascii="Arial" w:eastAsia="Arial" w:hAnsi="Arial" w:cs="Arial"/>
        </w:rPr>
        <w:t>clockwork_container.img</w:t>
      </w:r>
      <w:proofErr w:type="spellEnd"/>
      <w:r>
        <w:rPr>
          <w:rFonts w:ascii="Arial" w:eastAsia="Arial" w:hAnsi="Arial" w:cs="Arial"/>
        </w:rPr>
        <w:t xml:space="preserve"> clockwork </w:t>
      </w:r>
      <w:proofErr w:type="spellStart"/>
      <w:r>
        <w:rPr>
          <w:rFonts w:ascii="Arial" w:eastAsia="Arial" w:hAnsi="Arial" w:cs="Arial"/>
        </w:rPr>
        <w:t>reference_prepare</w:t>
      </w:r>
      <w:proofErr w:type="spellEnd"/>
      <w:r>
        <w:rPr>
          <w:rFonts w:ascii="Arial" w:eastAsia="Arial" w:hAnsi="Arial" w:cs="Arial"/>
        </w:rPr>
        <w:t xml:space="preserve"> \</w:t>
      </w:r>
    </w:p>
    <w:p w14:paraId="38E1E9E7" w14:textId="77777777" w:rsidR="00B85ED1" w:rsidRDefault="00B85ED1" w:rsidP="00B85ED1">
      <w:pPr>
        <w:spacing w:line="480" w:lineRule="auto"/>
        <w:ind w:left="720"/>
        <w:jc w:val="both"/>
        <w:rPr>
          <w:rFonts w:ascii="Arial" w:eastAsia="Arial" w:hAnsi="Arial" w:cs="Arial"/>
        </w:rPr>
      </w:pPr>
      <w:r>
        <w:rPr>
          <w:rFonts w:ascii="Arial" w:eastAsia="Arial" w:hAnsi="Arial" w:cs="Arial"/>
        </w:rPr>
        <w:t>--</w:t>
      </w:r>
      <w:proofErr w:type="spellStart"/>
      <w:r>
        <w:rPr>
          <w:rFonts w:ascii="Arial" w:eastAsia="Arial" w:hAnsi="Arial" w:cs="Arial"/>
        </w:rPr>
        <w:t>db_config_file</w:t>
      </w:r>
      <w:proofErr w:type="spellEnd"/>
      <w:r>
        <w:rPr>
          <w:rFonts w:ascii="Arial" w:eastAsia="Arial" w:hAnsi="Arial" w:cs="Arial"/>
        </w:rPr>
        <w:t xml:space="preserve"> db.ini --</w:t>
      </w:r>
      <w:proofErr w:type="spellStart"/>
      <w:r>
        <w:rPr>
          <w:rFonts w:ascii="Arial" w:eastAsia="Arial" w:hAnsi="Arial" w:cs="Arial"/>
        </w:rPr>
        <w:t>pipeline_references_root</w:t>
      </w:r>
      <w:proofErr w:type="spellEnd"/>
      <w:r>
        <w:rPr>
          <w:rFonts w:ascii="Arial" w:eastAsia="Arial" w:hAnsi="Arial" w:cs="Arial"/>
        </w:rPr>
        <w:t xml:space="preserve"> </w:t>
      </w:r>
      <w:proofErr w:type="spellStart"/>
      <w:r>
        <w:rPr>
          <w:rFonts w:ascii="Arial" w:eastAsia="Arial" w:hAnsi="Arial" w:cs="Arial"/>
        </w:rPr>
        <w:t>Pipeline_refs</w:t>
      </w:r>
      <w:proofErr w:type="spellEnd"/>
      <w:r>
        <w:rPr>
          <w:rFonts w:ascii="Arial" w:eastAsia="Arial" w:hAnsi="Arial" w:cs="Arial"/>
        </w:rPr>
        <w:t xml:space="preserve"> \</w:t>
      </w:r>
    </w:p>
    <w:p w14:paraId="4DD70C0C" w14:textId="77777777" w:rsidR="00B85ED1" w:rsidRDefault="00B85ED1" w:rsidP="00B85ED1">
      <w:pPr>
        <w:spacing w:line="480" w:lineRule="auto"/>
        <w:ind w:left="720"/>
        <w:jc w:val="both"/>
        <w:rPr>
          <w:rFonts w:ascii="Arial" w:eastAsia="Arial" w:hAnsi="Arial" w:cs="Arial"/>
        </w:rPr>
      </w:pPr>
      <w:r>
        <w:rPr>
          <w:rFonts w:ascii="Arial" w:eastAsia="Arial" w:hAnsi="Arial" w:cs="Arial"/>
        </w:rPr>
        <w:t>--name NC_000962.3 \</w:t>
      </w:r>
    </w:p>
    <w:p w14:paraId="4DF60CFD" w14:textId="77777777" w:rsidR="00B85ED1" w:rsidRDefault="00B85ED1" w:rsidP="00B85ED1">
      <w:pPr>
        <w:spacing w:line="480" w:lineRule="auto"/>
        <w:ind w:left="720"/>
        <w:jc w:val="both"/>
        <w:rPr>
          <w:rFonts w:ascii="Arial" w:eastAsia="Arial" w:hAnsi="Arial" w:cs="Arial"/>
        </w:rPr>
      </w:pPr>
      <w:proofErr w:type="spellStart"/>
      <w:r>
        <w:rPr>
          <w:rFonts w:ascii="Arial" w:eastAsia="Arial" w:hAnsi="Arial" w:cs="Arial"/>
        </w:rPr>
        <w:t>ref_data</w:t>
      </w:r>
      <w:proofErr w:type="spellEnd"/>
      <w:r>
        <w:rPr>
          <w:rFonts w:ascii="Arial" w:eastAsia="Arial" w:hAnsi="Arial" w:cs="Arial"/>
        </w:rPr>
        <w:t>/NC_000962.</w:t>
      </w:r>
      <w:proofErr w:type="gramStart"/>
      <w:r>
        <w:rPr>
          <w:rFonts w:ascii="Arial" w:eastAsia="Arial" w:hAnsi="Arial" w:cs="Arial"/>
        </w:rPr>
        <w:t>3.fa</w:t>
      </w:r>
      <w:proofErr w:type="gramEnd"/>
    </w:p>
    <w:p w14:paraId="735D1D93" w14:textId="77777777" w:rsidR="00B85ED1" w:rsidRDefault="00B85ED1" w:rsidP="00B85ED1">
      <w:pPr>
        <w:spacing w:line="480" w:lineRule="auto"/>
        <w:ind w:left="720"/>
        <w:jc w:val="both"/>
        <w:rPr>
          <w:rFonts w:ascii="Arial" w:eastAsia="Arial" w:hAnsi="Arial" w:cs="Arial"/>
        </w:rPr>
      </w:pPr>
    </w:p>
    <w:p w14:paraId="56447E2C" w14:textId="77777777" w:rsidR="00B85ED1" w:rsidRDefault="00B85ED1" w:rsidP="00B85ED1">
      <w:pPr>
        <w:numPr>
          <w:ilvl w:val="0"/>
          <w:numId w:val="1"/>
        </w:numPr>
        <w:spacing w:line="480" w:lineRule="auto"/>
        <w:jc w:val="both"/>
        <w:rPr>
          <w:rFonts w:ascii="Arial" w:eastAsia="Arial" w:hAnsi="Arial" w:cs="Arial"/>
        </w:rPr>
      </w:pPr>
      <w:r>
        <w:rPr>
          <w:rFonts w:ascii="Arial" w:eastAsia="Arial" w:hAnsi="Arial" w:cs="Arial"/>
        </w:rPr>
        <w:t>Remove contaminated reads:</w:t>
      </w:r>
    </w:p>
    <w:p w14:paraId="1CA93BDF" w14:textId="77777777" w:rsidR="00B85ED1" w:rsidRDefault="00B85ED1" w:rsidP="00B85ED1">
      <w:pPr>
        <w:spacing w:line="480" w:lineRule="auto"/>
        <w:ind w:left="720"/>
        <w:jc w:val="both"/>
        <w:rPr>
          <w:rFonts w:ascii="Arial" w:eastAsia="Arial" w:hAnsi="Arial" w:cs="Arial"/>
        </w:rPr>
      </w:pPr>
      <w:proofErr w:type="spellStart"/>
      <w:r>
        <w:rPr>
          <w:rFonts w:ascii="Arial" w:eastAsia="Arial" w:hAnsi="Arial" w:cs="Arial"/>
        </w:rPr>
        <w:t>nextflow</w:t>
      </w:r>
      <w:proofErr w:type="spellEnd"/>
      <w:r>
        <w:rPr>
          <w:rFonts w:ascii="Arial" w:eastAsia="Arial" w:hAnsi="Arial" w:cs="Arial"/>
        </w:rPr>
        <w:t xml:space="preserve"> run nextflow/remove_contam.nf \</w:t>
      </w:r>
    </w:p>
    <w:p w14:paraId="236AA458" w14:textId="77777777" w:rsidR="00B85ED1" w:rsidRDefault="00B85ED1" w:rsidP="00B85ED1">
      <w:pPr>
        <w:spacing w:line="480" w:lineRule="auto"/>
        <w:ind w:left="720"/>
        <w:jc w:val="both"/>
        <w:rPr>
          <w:rFonts w:ascii="Arial" w:eastAsia="Arial" w:hAnsi="Arial" w:cs="Arial"/>
        </w:rPr>
      </w:pPr>
      <w:r>
        <w:rPr>
          <w:rFonts w:ascii="Arial" w:eastAsia="Arial" w:hAnsi="Arial" w:cs="Arial"/>
        </w:rPr>
        <w:t xml:space="preserve">-with-singularity </w:t>
      </w:r>
      <w:proofErr w:type="spellStart"/>
      <w:r>
        <w:rPr>
          <w:rFonts w:ascii="Arial" w:eastAsia="Arial" w:hAnsi="Arial" w:cs="Arial"/>
        </w:rPr>
        <w:t>clockwork_container.img</w:t>
      </w:r>
      <w:proofErr w:type="spellEnd"/>
      <w:r>
        <w:rPr>
          <w:rFonts w:ascii="Arial" w:eastAsia="Arial" w:hAnsi="Arial" w:cs="Arial"/>
        </w:rPr>
        <w:t xml:space="preserve"> \</w:t>
      </w:r>
    </w:p>
    <w:p w14:paraId="4D2F7EA3" w14:textId="77777777" w:rsidR="00B85ED1" w:rsidRDefault="00B85ED1" w:rsidP="00B85ED1">
      <w:pPr>
        <w:spacing w:line="480" w:lineRule="auto"/>
        <w:ind w:left="720"/>
        <w:jc w:val="both"/>
        <w:rPr>
          <w:rFonts w:ascii="Arial" w:eastAsia="Arial" w:hAnsi="Arial" w:cs="Arial"/>
        </w:rPr>
      </w:pPr>
      <w:r>
        <w:rPr>
          <w:rFonts w:ascii="Arial" w:eastAsia="Arial" w:hAnsi="Arial" w:cs="Arial"/>
        </w:rPr>
        <w:t>--</w:t>
      </w:r>
      <w:proofErr w:type="spellStart"/>
      <w:r>
        <w:rPr>
          <w:rFonts w:ascii="Arial" w:eastAsia="Arial" w:hAnsi="Arial" w:cs="Arial"/>
        </w:rPr>
        <w:t>ref_id</w:t>
      </w:r>
      <w:proofErr w:type="spellEnd"/>
      <w:r>
        <w:rPr>
          <w:rFonts w:ascii="Arial" w:eastAsia="Arial" w:hAnsi="Arial" w:cs="Arial"/>
        </w:rPr>
        <w:t xml:space="preserve"> 1 \</w:t>
      </w:r>
    </w:p>
    <w:p w14:paraId="321A15AC" w14:textId="77777777" w:rsidR="00B85ED1" w:rsidRDefault="00B85ED1" w:rsidP="00B85ED1">
      <w:pPr>
        <w:spacing w:line="480" w:lineRule="auto"/>
        <w:ind w:left="720"/>
        <w:jc w:val="both"/>
        <w:rPr>
          <w:rFonts w:ascii="Arial" w:eastAsia="Arial" w:hAnsi="Arial" w:cs="Arial"/>
        </w:rPr>
      </w:pPr>
      <w:r>
        <w:rPr>
          <w:rFonts w:ascii="Arial" w:eastAsia="Arial" w:hAnsi="Arial" w:cs="Arial"/>
        </w:rPr>
        <w:t>--</w:t>
      </w:r>
      <w:proofErr w:type="spellStart"/>
      <w:r>
        <w:rPr>
          <w:rFonts w:ascii="Arial" w:eastAsia="Arial" w:hAnsi="Arial" w:cs="Arial"/>
        </w:rPr>
        <w:t>references_root</w:t>
      </w:r>
      <w:proofErr w:type="spellEnd"/>
      <w:r>
        <w:rPr>
          <w:rFonts w:ascii="Arial" w:eastAsia="Arial" w:hAnsi="Arial" w:cs="Arial"/>
        </w:rPr>
        <w:t xml:space="preserve"> </w:t>
      </w:r>
      <w:proofErr w:type="spellStart"/>
      <w:r>
        <w:rPr>
          <w:rFonts w:ascii="Arial" w:eastAsia="Arial" w:hAnsi="Arial" w:cs="Arial"/>
        </w:rPr>
        <w:t>Pipeline_refs</w:t>
      </w:r>
      <w:proofErr w:type="spellEnd"/>
      <w:r>
        <w:rPr>
          <w:rFonts w:ascii="Arial" w:eastAsia="Arial" w:hAnsi="Arial" w:cs="Arial"/>
        </w:rPr>
        <w:t xml:space="preserve"> \</w:t>
      </w:r>
    </w:p>
    <w:p w14:paraId="2DBE34E3" w14:textId="77777777" w:rsidR="00B85ED1" w:rsidRDefault="00B85ED1" w:rsidP="00B85ED1">
      <w:pPr>
        <w:spacing w:line="480" w:lineRule="auto"/>
        <w:ind w:left="720"/>
        <w:jc w:val="both"/>
        <w:rPr>
          <w:rFonts w:ascii="Arial" w:eastAsia="Arial" w:hAnsi="Arial" w:cs="Arial"/>
        </w:rPr>
      </w:pPr>
      <w:r>
        <w:rPr>
          <w:rFonts w:ascii="Arial" w:eastAsia="Arial" w:hAnsi="Arial" w:cs="Arial"/>
        </w:rPr>
        <w:t>--</w:t>
      </w:r>
      <w:proofErr w:type="spellStart"/>
      <w:r>
        <w:rPr>
          <w:rFonts w:ascii="Arial" w:eastAsia="Arial" w:hAnsi="Arial" w:cs="Arial"/>
        </w:rPr>
        <w:t>pipeline_root</w:t>
      </w:r>
      <w:proofErr w:type="spellEnd"/>
      <w:r>
        <w:rPr>
          <w:rFonts w:ascii="Arial" w:eastAsia="Arial" w:hAnsi="Arial" w:cs="Arial"/>
        </w:rPr>
        <w:t xml:space="preserve"> </w:t>
      </w:r>
      <w:proofErr w:type="spellStart"/>
      <w:r>
        <w:rPr>
          <w:rFonts w:ascii="Arial" w:eastAsia="Arial" w:hAnsi="Arial" w:cs="Arial"/>
        </w:rPr>
        <w:t>Pipeline_root</w:t>
      </w:r>
      <w:proofErr w:type="spellEnd"/>
      <w:r>
        <w:rPr>
          <w:rFonts w:ascii="Arial" w:eastAsia="Arial" w:hAnsi="Arial" w:cs="Arial"/>
        </w:rPr>
        <w:t xml:space="preserve"> \</w:t>
      </w:r>
    </w:p>
    <w:p w14:paraId="74FFB44A" w14:textId="77777777" w:rsidR="00B85ED1" w:rsidRDefault="00B85ED1" w:rsidP="00B85ED1">
      <w:pPr>
        <w:spacing w:line="480" w:lineRule="auto"/>
        <w:ind w:left="720"/>
        <w:jc w:val="both"/>
        <w:rPr>
          <w:rFonts w:ascii="Arial" w:eastAsia="Arial" w:hAnsi="Arial" w:cs="Arial"/>
        </w:rPr>
      </w:pPr>
      <w:r>
        <w:rPr>
          <w:rFonts w:ascii="Arial" w:eastAsia="Arial" w:hAnsi="Arial" w:cs="Arial"/>
        </w:rPr>
        <w:t>--</w:t>
      </w:r>
      <w:proofErr w:type="spellStart"/>
      <w:r>
        <w:rPr>
          <w:rFonts w:ascii="Arial" w:eastAsia="Arial" w:hAnsi="Arial" w:cs="Arial"/>
        </w:rPr>
        <w:t>db_config_file</w:t>
      </w:r>
      <w:proofErr w:type="spellEnd"/>
      <w:r>
        <w:rPr>
          <w:rFonts w:ascii="Arial" w:eastAsia="Arial" w:hAnsi="Arial" w:cs="Arial"/>
        </w:rPr>
        <w:t xml:space="preserve"> db.ini</w:t>
      </w:r>
    </w:p>
    <w:p w14:paraId="10B47432" w14:textId="77777777" w:rsidR="00B85ED1" w:rsidRDefault="00B85ED1" w:rsidP="00B85ED1">
      <w:pPr>
        <w:spacing w:line="480" w:lineRule="auto"/>
        <w:ind w:left="720"/>
        <w:jc w:val="both"/>
        <w:rPr>
          <w:rFonts w:ascii="Arial" w:eastAsia="Arial" w:hAnsi="Arial" w:cs="Arial"/>
        </w:rPr>
      </w:pPr>
    </w:p>
    <w:p w14:paraId="75DA58A2" w14:textId="77777777" w:rsidR="00B85ED1" w:rsidRDefault="00B85ED1" w:rsidP="00B85ED1">
      <w:pPr>
        <w:numPr>
          <w:ilvl w:val="0"/>
          <w:numId w:val="1"/>
        </w:numPr>
        <w:spacing w:line="480" w:lineRule="auto"/>
        <w:jc w:val="both"/>
        <w:rPr>
          <w:rFonts w:ascii="Arial" w:eastAsia="Arial" w:hAnsi="Arial" w:cs="Arial"/>
        </w:rPr>
      </w:pPr>
      <w:r>
        <w:rPr>
          <w:rFonts w:ascii="Arial" w:eastAsia="Arial" w:hAnsi="Arial" w:cs="Arial"/>
        </w:rPr>
        <w:t>Per-sample Variant call:</w:t>
      </w:r>
    </w:p>
    <w:p w14:paraId="54874113" w14:textId="77777777" w:rsidR="00B85ED1" w:rsidRDefault="00B85ED1" w:rsidP="00B85ED1">
      <w:pPr>
        <w:spacing w:line="480" w:lineRule="auto"/>
        <w:ind w:left="720"/>
        <w:jc w:val="both"/>
        <w:rPr>
          <w:rFonts w:ascii="Arial" w:eastAsia="Arial" w:hAnsi="Arial" w:cs="Arial"/>
        </w:rPr>
      </w:pPr>
      <w:proofErr w:type="spellStart"/>
      <w:r>
        <w:rPr>
          <w:rFonts w:ascii="Arial" w:eastAsia="Arial" w:hAnsi="Arial" w:cs="Arial"/>
        </w:rPr>
        <w:lastRenderedPageBreak/>
        <w:t>nextflow</w:t>
      </w:r>
      <w:proofErr w:type="spellEnd"/>
      <w:r>
        <w:rPr>
          <w:rFonts w:ascii="Arial" w:eastAsia="Arial" w:hAnsi="Arial" w:cs="Arial"/>
        </w:rPr>
        <w:t xml:space="preserve"> run nextflow/variant_call.nf \</w:t>
      </w:r>
    </w:p>
    <w:p w14:paraId="63D86A6A" w14:textId="77777777" w:rsidR="00B85ED1" w:rsidRDefault="00B85ED1" w:rsidP="00B85ED1">
      <w:pPr>
        <w:spacing w:line="480" w:lineRule="auto"/>
        <w:ind w:left="720"/>
        <w:jc w:val="both"/>
        <w:rPr>
          <w:rFonts w:ascii="Arial" w:eastAsia="Arial" w:hAnsi="Arial" w:cs="Arial"/>
        </w:rPr>
      </w:pPr>
      <w:r>
        <w:rPr>
          <w:rFonts w:ascii="Arial" w:eastAsia="Arial" w:hAnsi="Arial" w:cs="Arial"/>
        </w:rPr>
        <w:t xml:space="preserve">-with-singularity </w:t>
      </w:r>
      <w:proofErr w:type="spellStart"/>
      <w:r>
        <w:rPr>
          <w:rFonts w:ascii="Arial" w:eastAsia="Arial" w:hAnsi="Arial" w:cs="Arial"/>
        </w:rPr>
        <w:t>clockwork_container.img</w:t>
      </w:r>
      <w:proofErr w:type="spellEnd"/>
      <w:r>
        <w:rPr>
          <w:rFonts w:ascii="Arial" w:eastAsia="Arial" w:hAnsi="Arial" w:cs="Arial"/>
        </w:rPr>
        <w:t xml:space="preserve"> \</w:t>
      </w:r>
    </w:p>
    <w:p w14:paraId="00774FA9" w14:textId="77777777" w:rsidR="00B85ED1" w:rsidRDefault="00B85ED1" w:rsidP="00B85ED1">
      <w:pPr>
        <w:spacing w:line="480" w:lineRule="auto"/>
        <w:ind w:left="720"/>
        <w:jc w:val="both"/>
        <w:rPr>
          <w:rFonts w:ascii="Arial" w:eastAsia="Arial" w:hAnsi="Arial" w:cs="Arial"/>
        </w:rPr>
      </w:pPr>
      <w:r>
        <w:rPr>
          <w:rFonts w:ascii="Arial" w:eastAsia="Arial" w:hAnsi="Arial" w:cs="Arial"/>
        </w:rPr>
        <w:t>--</w:t>
      </w:r>
      <w:proofErr w:type="spellStart"/>
      <w:r>
        <w:rPr>
          <w:rFonts w:ascii="Arial" w:eastAsia="Arial" w:hAnsi="Arial" w:cs="Arial"/>
        </w:rPr>
        <w:t>ref_id</w:t>
      </w:r>
      <w:proofErr w:type="spellEnd"/>
      <w:r>
        <w:rPr>
          <w:rFonts w:ascii="Arial" w:eastAsia="Arial" w:hAnsi="Arial" w:cs="Arial"/>
        </w:rPr>
        <w:t xml:space="preserve"> 2 \</w:t>
      </w:r>
    </w:p>
    <w:p w14:paraId="7C37B020" w14:textId="77777777" w:rsidR="00B85ED1" w:rsidRDefault="00B85ED1" w:rsidP="00B85ED1">
      <w:pPr>
        <w:spacing w:line="480" w:lineRule="auto"/>
        <w:ind w:left="720"/>
        <w:jc w:val="both"/>
        <w:rPr>
          <w:rFonts w:ascii="Arial" w:eastAsia="Arial" w:hAnsi="Arial" w:cs="Arial"/>
        </w:rPr>
      </w:pPr>
      <w:r>
        <w:rPr>
          <w:rFonts w:ascii="Arial" w:eastAsia="Arial" w:hAnsi="Arial" w:cs="Arial"/>
        </w:rPr>
        <w:t>--</w:t>
      </w:r>
      <w:proofErr w:type="spellStart"/>
      <w:r>
        <w:rPr>
          <w:rFonts w:ascii="Arial" w:eastAsia="Arial" w:hAnsi="Arial" w:cs="Arial"/>
        </w:rPr>
        <w:t>references_</w:t>
      </w:r>
      <w:proofErr w:type="gramStart"/>
      <w:r>
        <w:rPr>
          <w:rFonts w:ascii="Arial" w:eastAsia="Arial" w:hAnsi="Arial" w:cs="Arial"/>
        </w:rPr>
        <w:t>root</w:t>
      </w:r>
      <w:proofErr w:type="spellEnd"/>
      <w:r>
        <w:rPr>
          <w:rFonts w:ascii="Arial" w:eastAsia="Arial" w:hAnsi="Arial" w:cs="Arial"/>
        </w:rPr>
        <w:t xml:space="preserve">  </w:t>
      </w:r>
      <w:proofErr w:type="spellStart"/>
      <w:r>
        <w:rPr>
          <w:rFonts w:ascii="Arial" w:eastAsia="Arial" w:hAnsi="Arial" w:cs="Arial"/>
        </w:rPr>
        <w:t>Pipeline</w:t>
      </w:r>
      <w:proofErr w:type="gramEnd"/>
      <w:r>
        <w:rPr>
          <w:rFonts w:ascii="Arial" w:eastAsia="Arial" w:hAnsi="Arial" w:cs="Arial"/>
        </w:rPr>
        <w:t>_refs</w:t>
      </w:r>
      <w:proofErr w:type="spellEnd"/>
      <w:r>
        <w:rPr>
          <w:rFonts w:ascii="Arial" w:eastAsia="Arial" w:hAnsi="Arial" w:cs="Arial"/>
        </w:rPr>
        <w:t xml:space="preserve"> \</w:t>
      </w:r>
    </w:p>
    <w:p w14:paraId="7F6CC27E" w14:textId="77777777" w:rsidR="00B85ED1" w:rsidRDefault="00B85ED1" w:rsidP="00B85ED1">
      <w:pPr>
        <w:spacing w:line="480" w:lineRule="auto"/>
        <w:ind w:left="720"/>
        <w:jc w:val="both"/>
        <w:rPr>
          <w:rFonts w:ascii="Arial" w:eastAsia="Arial" w:hAnsi="Arial" w:cs="Arial"/>
        </w:rPr>
      </w:pPr>
      <w:r>
        <w:rPr>
          <w:rFonts w:ascii="Arial" w:eastAsia="Arial" w:hAnsi="Arial" w:cs="Arial"/>
        </w:rPr>
        <w:t>--</w:t>
      </w:r>
      <w:proofErr w:type="spellStart"/>
      <w:r>
        <w:rPr>
          <w:rFonts w:ascii="Arial" w:eastAsia="Arial" w:hAnsi="Arial" w:cs="Arial"/>
        </w:rPr>
        <w:t>pipeline_root</w:t>
      </w:r>
      <w:proofErr w:type="spellEnd"/>
      <w:r>
        <w:rPr>
          <w:rFonts w:ascii="Arial" w:eastAsia="Arial" w:hAnsi="Arial" w:cs="Arial"/>
        </w:rPr>
        <w:t xml:space="preserve"> </w:t>
      </w:r>
      <w:proofErr w:type="spellStart"/>
      <w:r>
        <w:rPr>
          <w:rFonts w:ascii="Arial" w:eastAsia="Arial" w:hAnsi="Arial" w:cs="Arial"/>
        </w:rPr>
        <w:t>Pipeline_root</w:t>
      </w:r>
      <w:proofErr w:type="spellEnd"/>
      <w:r>
        <w:rPr>
          <w:rFonts w:ascii="Arial" w:eastAsia="Arial" w:hAnsi="Arial" w:cs="Arial"/>
        </w:rPr>
        <w:t xml:space="preserve"> \</w:t>
      </w:r>
    </w:p>
    <w:p w14:paraId="0A6E65B8" w14:textId="77777777" w:rsidR="00B85ED1" w:rsidRDefault="00B85ED1" w:rsidP="00B85ED1">
      <w:pPr>
        <w:spacing w:line="480" w:lineRule="auto"/>
        <w:ind w:left="720"/>
        <w:jc w:val="both"/>
        <w:rPr>
          <w:rFonts w:ascii="Arial" w:eastAsia="Arial" w:hAnsi="Arial" w:cs="Arial"/>
        </w:rPr>
      </w:pPr>
      <w:r>
        <w:rPr>
          <w:rFonts w:ascii="Arial" w:eastAsia="Arial" w:hAnsi="Arial" w:cs="Arial"/>
        </w:rPr>
        <w:t>--</w:t>
      </w:r>
      <w:proofErr w:type="spellStart"/>
      <w:r>
        <w:rPr>
          <w:rFonts w:ascii="Arial" w:eastAsia="Arial" w:hAnsi="Arial" w:cs="Arial"/>
        </w:rPr>
        <w:t>db_config_file</w:t>
      </w:r>
      <w:proofErr w:type="spellEnd"/>
      <w:r>
        <w:rPr>
          <w:rFonts w:ascii="Arial" w:eastAsia="Arial" w:hAnsi="Arial" w:cs="Arial"/>
        </w:rPr>
        <w:t xml:space="preserve"> db.ini</w:t>
      </w:r>
    </w:p>
    <w:p w14:paraId="484106C1" w14:textId="77777777" w:rsidR="00B85ED1" w:rsidRDefault="00B85ED1" w:rsidP="00B85ED1">
      <w:pPr>
        <w:spacing w:line="480" w:lineRule="auto"/>
        <w:ind w:left="720"/>
        <w:jc w:val="both"/>
        <w:rPr>
          <w:rFonts w:ascii="Arial" w:eastAsia="Arial" w:hAnsi="Arial" w:cs="Arial"/>
        </w:rPr>
      </w:pPr>
    </w:p>
    <w:p w14:paraId="01ACFBD3" w14:textId="59882120" w:rsidR="00B85ED1" w:rsidRDefault="00B85ED1" w:rsidP="00B85ED1">
      <w:pPr>
        <w:numPr>
          <w:ilvl w:val="0"/>
          <w:numId w:val="1"/>
        </w:numPr>
        <w:spacing w:line="480" w:lineRule="auto"/>
        <w:jc w:val="both"/>
        <w:rPr>
          <w:rFonts w:ascii="Arial" w:eastAsia="Arial" w:hAnsi="Arial" w:cs="Arial"/>
        </w:rPr>
      </w:pPr>
      <w:r>
        <w:rPr>
          <w:rFonts w:ascii="Arial" w:eastAsia="Arial" w:hAnsi="Arial" w:cs="Arial"/>
        </w:rPr>
        <w:t>Joint genotype</w:t>
      </w:r>
      <w:r w:rsidR="006D534A">
        <w:rPr>
          <w:rFonts w:ascii="Arial" w:eastAsia="Arial" w:hAnsi="Arial" w:cs="Arial"/>
        </w:rPr>
        <w:t xml:space="preserve">, uses a </w:t>
      </w:r>
      <w:proofErr w:type="spellStart"/>
      <w:r w:rsidR="006D534A">
        <w:rPr>
          <w:rFonts w:ascii="Arial" w:eastAsia="Arial" w:hAnsi="Arial" w:cs="Arial"/>
        </w:rPr>
        <w:t>nextflow</w:t>
      </w:r>
      <w:proofErr w:type="spellEnd"/>
      <w:r w:rsidR="006D534A">
        <w:rPr>
          <w:rFonts w:ascii="Arial" w:eastAsia="Arial" w:hAnsi="Arial" w:cs="Arial"/>
        </w:rPr>
        <w:t xml:space="preserve"> script from the </w:t>
      </w:r>
      <w:proofErr w:type="spellStart"/>
      <w:r w:rsidR="006D534A">
        <w:rPr>
          <w:rFonts w:ascii="Arial" w:eastAsia="Arial" w:hAnsi="Arial" w:cs="Arial"/>
        </w:rPr>
        <w:t>minos</w:t>
      </w:r>
      <w:proofErr w:type="spellEnd"/>
      <w:r w:rsidR="006D534A">
        <w:rPr>
          <w:rFonts w:ascii="Arial" w:eastAsia="Arial" w:hAnsi="Arial" w:cs="Arial"/>
        </w:rPr>
        <w:t xml:space="preserve"> repository</w:t>
      </w:r>
      <w:r>
        <w:rPr>
          <w:rFonts w:ascii="Arial" w:eastAsia="Arial" w:hAnsi="Arial" w:cs="Arial"/>
        </w:rPr>
        <w:t>:</w:t>
      </w:r>
    </w:p>
    <w:p w14:paraId="64457BBB" w14:textId="77777777" w:rsidR="00B85ED1" w:rsidRDefault="00B85ED1" w:rsidP="00B85ED1">
      <w:pPr>
        <w:spacing w:line="480" w:lineRule="auto"/>
        <w:ind w:left="720"/>
        <w:jc w:val="both"/>
        <w:rPr>
          <w:rFonts w:ascii="Arial" w:eastAsia="Arial" w:hAnsi="Arial" w:cs="Arial"/>
        </w:rPr>
      </w:pPr>
      <w:proofErr w:type="spellStart"/>
      <w:r>
        <w:rPr>
          <w:rFonts w:ascii="Arial" w:eastAsia="Arial" w:hAnsi="Arial" w:cs="Arial"/>
        </w:rPr>
        <w:t>nextflow</w:t>
      </w:r>
      <w:proofErr w:type="spellEnd"/>
      <w:r>
        <w:rPr>
          <w:rFonts w:ascii="Arial" w:eastAsia="Arial" w:hAnsi="Arial" w:cs="Arial"/>
        </w:rPr>
        <w:t xml:space="preserve"> run \</w:t>
      </w:r>
    </w:p>
    <w:p w14:paraId="58A8A9F9" w14:textId="77777777" w:rsidR="00B85ED1" w:rsidRDefault="00B85ED1" w:rsidP="00B85ED1">
      <w:pPr>
        <w:spacing w:line="480" w:lineRule="auto"/>
        <w:ind w:left="720"/>
        <w:jc w:val="both"/>
        <w:rPr>
          <w:rFonts w:ascii="Arial" w:eastAsia="Arial" w:hAnsi="Arial" w:cs="Arial"/>
        </w:rPr>
      </w:pPr>
      <w:r>
        <w:rPr>
          <w:rFonts w:ascii="Arial" w:eastAsia="Arial" w:hAnsi="Arial" w:cs="Arial"/>
        </w:rPr>
        <w:t>-c nextflow/config.nf \</w:t>
      </w:r>
    </w:p>
    <w:p w14:paraId="598D9BA8" w14:textId="77777777" w:rsidR="00B85ED1" w:rsidRDefault="00B85ED1" w:rsidP="00B85ED1">
      <w:pPr>
        <w:spacing w:line="480" w:lineRule="auto"/>
        <w:ind w:left="720"/>
        <w:jc w:val="both"/>
        <w:rPr>
          <w:rFonts w:ascii="Arial" w:eastAsia="Arial" w:hAnsi="Arial" w:cs="Arial"/>
        </w:rPr>
      </w:pPr>
      <w:r>
        <w:rPr>
          <w:rFonts w:ascii="Arial" w:eastAsia="Arial" w:hAnsi="Arial" w:cs="Arial"/>
        </w:rPr>
        <w:t>-profile large \</w:t>
      </w:r>
    </w:p>
    <w:p w14:paraId="289972F2" w14:textId="77777777" w:rsidR="00B85ED1" w:rsidRDefault="00B85ED1" w:rsidP="00B85ED1">
      <w:pPr>
        <w:spacing w:line="480" w:lineRule="auto"/>
        <w:ind w:left="720"/>
        <w:jc w:val="both"/>
        <w:rPr>
          <w:rFonts w:ascii="Arial" w:eastAsia="Arial" w:hAnsi="Arial" w:cs="Arial"/>
        </w:rPr>
      </w:pPr>
      <w:r>
        <w:rPr>
          <w:rFonts w:ascii="Arial" w:eastAsia="Arial" w:hAnsi="Arial" w:cs="Arial"/>
        </w:rPr>
        <w:t>nextflow/regenotype.nf \</w:t>
      </w:r>
    </w:p>
    <w:p w14:paraId="21DB6B82" w14:textId="77777777" w:rsidR="00B85ED1" w:rsidRPr="00B8792A" w:rsidRDefault="00B85ED1" w:rsidP="00B85ED1">
      <w:pPr>
        <w:spacing w:line="480" w:lineRule="auto"/>
        <w:ind w:left="720"/>
        <w:jc w:val="both"/>
        <w:rPr>
          <w:rFonts w:ascii="Arial" w:eastAsia="Arial" w:hAnsi="Arial" w:cs="Arial"/>
          <w:lang w:val="es-ES"/>
        </w:rPr>
      </w:pPr>
      <w:r w:rsidRPr="00B8792A">
        <w:rPr>
          <w:rFonts w:ascii="Arial" w:eastAsia="Arial" w:hAnsi="Arial" w:cs="Arial"/>
          <w:lang w:val="es-ES"/>
        </w:rPr>
        <w:t>--</w:t>
      </w:r>
      <w:proofErr w:type="spellStart"/>
      <w:r w:rsidRPr="00B8792A">
        <w:rPr>
          <w:rFonts w:ascii="Arial" w:eastAsia="Arial" w:hAnsi="Arial" w:cs="Arial"/>
          <w:lang w:val="es-ES"/>
        </w:rPr>
        <w:t>ref_</w:t>
      </w:r>
      <w:proofErr w:type="gramStart"/>
      <w:r w:rsidRPr="00B8792A">
        <w:rPr>
          <w:rFonts w:ascii="Arial" w:eastAsia="Arial" w:hAnsi="Arial" w:cs="Arial"/>
          <w:lang w:val="es-ES"/>
        </w:rPr>
        <w:t>fasta</w:t>
      </w:r>
      <w:proofErr w:type="spellEnd"/>
      <w:r w:rsidRPr="00B8792A">
        <w:rPr>
          <w:rFonts w:ascii="Arial" w:eastAsia="Arial" w:hAnsi="Arial" w:cs="Arial"/>
          <w:lang w:val="es-ES"/>
        </w:rPr>
        <w:t xml:space="preserve">  NC</w:t>
      </w:r>
      <w:proofErr w:type="gramEnd"/>
      <w:r w:rsidRPr="00B8792A">
        <w:rPr>
          <w:rFonts w:ascii="Arial" w:eastAsia="Arial" w:hAnsi="Arial" w:cs="Arial"/>
          <w:lang w:val="es-ES"/>
        </w:rPr>
        <w:t>_000962.3.fa \</w:t>
      </w:r>
    </w:p>
    <w:p w14:paraId="79B8198A" w14:textId="77777777" w:rsidR="00B85ED1" w:rsidRPr="00B8792A" w:rsidRDefault="00B85ED1" w:rsidP="00B85ED1">
      <w:pPr>
        <w:spacing w:line="480" w:lineRule="auto"/>
        <w:ind w:left="720"/>
        <w:jc w:val="both"/>
        <w:rPr>
          <w:rFonts w:ascii="Arial" w:eastAsia="Arial" w:hAnsi="Arial" w:cs="Arial"/>
          <w:lang w:val="es-ES"/>
        </w:rPr>
      </w:pPr>
      <w:r w:rsidRPr="00B8792A">
        <w:rPr>
          <w:rFonts w:ascii="Arial" w:eastAsia="Arial" w:hAnsi="Arial" w:cs="Arial"/>
          <w:lang w:val="es-ES"/>
        </w:rPr>
        <w:t>--</w:t>
      </w:r>
      <w:proofErr w:type="spellStart"/>
      <w:r w:rsidRPr="00B8792A">
        <w:rPr>
          <w:rFonts w:ascii="Arial" w:eastAsia="Arial" w:hAnsi="Arial" w:cs="Arial"/>
          <w:lang w:val="es-ES"/>
        </w:rPr>
        <w:t>manifest</w:t>
      </w:r>
      <w:proofErr w:type="spellEnd"/>
      <w:r w:rsidRPr="00B8792A">
        <w:rPr>
          <w:rFonts w:ascii="Arial" w:eastAsia="Arial" w:hAnsi="Arial" w:cs="Arial"/>
          <w:lang w:val="es-ES"/>
        </w:rPr>
        <w:t xml:space="preserve"> </w:t>
      </w:r>
      <w:proofErr w:type="spellStart"/>
      <w:r w:rsidRPr="00B8792A">
        <w:rPr>
          <w:rFonts w:ascii="Arial" w:eastAsia="Arial" w:hAnsi="Arial" w:cs="Arial"/>
          <w:lang w:val="es-ES"/>
        </w:rPr>
        <w:t>manifest.tsv</w:t>
      </w:r>
      <w:proofErr w:type="spellEnd"/>
      <w:r w:rsidRPr="00B8792A">
        <w:rPr>
          <w:rFonts w:ascii="Arial" w:eastAsia="Arial" w:hAnsi="Arial" w:cs="Arial"/>
          <w:lang w:val="es-ES"/>
        </w:rPr>
        <w:t xml:space="preserve"> \</w:t>
      </w:r>
    </w:p>
    <w:p w14:paraId="26B8AFA1" w14:textId="77777777" w:rsidR="00B85ED1" w:rsidRDefault="00B85ED1" w:rsidP="00B85ED1">
      <w:pPr>
        <w:spacing w:line="480" w:lineRule="auto"/>
        <w:ind w:left="720"/>
        <w:jc w:val="both"/>
        <w:rPr>
          <w:rFonts w:ascii="Arial" w:eastAsia="Arial" w:hAnsi="Arial" w:cs="Arial"/>
          <w:b/>
        </w:rPr>
      </w:pPr>
      <w:r>
        <w:rPr>
          <w:rFonts w:ascii="Arial" w:eastAsia="Arial" w:hAnsi="Arial" w:cs="Arial"/>
        </w:rPr>
        <w:t>--</w:t>
      </w:r>
      <w:proofErr w:type="spellStart"/>
      <w:r>
        <w:rPr>
          <w:rFonts w:ascii="Arial" w:eastAsia="Arial" w:hAnsi="Arial" w:cs="Arial"/>
        </w:rPr>
        <w:t>outdir</w:t>
      </w:r>
      <w:proofErr w:type="spellEnd"/>
      <w:r>
        <w:rPr>
          <w:rFonts w:ascii="Arial" w:eastAsia="Arial" w:hAnsi="Arial" w:cs="Arial"/>
        </w:rPr>
        <w:t xml:space="preserve"> &lt;PATH/TO/OUTPUT/DIRECTORY&gt;</w:t>
      </w:r>
    </w:p>
    <w:p w14:paraId="16368DEE" w14:textId="475DBED5" w:rsidR="00B85ED1" w:rsidRDefault="00B85ED1" w:rsidP="00B85ED1">
      <w:pPr>
        <w:shd w:val="clear" w:color="auto" w:fill="FFFFFF"/>
        <w:rPr>
          <w:rFonts w:ascii="Arial" w:eastAsia="Arial" w:hAnsi="Arial" w:cs="Arial"/>
          <w:b/>
          <w:color w:val="000000"/>
        </w:rPr>
      </w:pPr>
    </w:p>
    <w:p w14:paraId="726EDA6D" w14:textId="22F411B2" w:rsidR="00F750E6" w:rsidRDefault="00F750E6" w:rsidP="00B85ED1">
      <w:pPr>
        <w:shd w:val="clear" w:color="auto" w:fill="FFFFFF"/>
        <w:rPr>
          <w:rFonts w:ascii="Arial" w:eastAsia="Arial" w:hAnsi="Arial" w:cs="Arial"/>
          <w:b/>
          <w:color w:val="000000"/>
        </w:rPr>
      </w:pPr>
    </w:p>
    <w:p w14:paraId="08579ADB" w14:textId="34EFB796" w:rsidR="00F750E6" w:rsidRDefault="00F750E6" w:rsidP="00B85ED1">
      <w:pPr>
        <w:shd w:val="clear" w:color="auto" w:fill="FFFFFF"/>
        <w:rPr>
          <w:rFonts w:ascii="Arial" w:eastAsia="Arial" w:hAnsi="Arial" w:cs="Arial"/>
          <w:b/>
          <w:color w:val="000000"/>
        </w:rPr>
      </w:pPr>
    </w:p>
    <w:p w14:paraId="6B62B926" w14:textId="77777777" w:rsidR="00F750E6" w:rsidRDefault="00F750E6" w:rsidP="00B85ED1">
      <w:pPr>
        <w:shd w:val="clear" w:color="auto" w:fill="FFFFFF"/>
        <w:rPr>
          <w:rFonts w:ascii="Arial" w:eastAsia="Arial" w:hAnsi="Arial" w:cs="Arial"/>
          <w:b/>
          <w:color w:val="000000"/>
        </w:rPr>
      </w:pPr>
    </w:p>
    <w:p w14:paraId="00000BA4" w14:textId="49AB5427" w:rsidR="005650CC" w:rsidRDefault="005650CC" w:rsidP="00B85ED1"/>
    <w:p w14:paraId="5683DF9D" w14:textId="054D659F" w:rsidR="009C5699" w:rsidRPr="00F750E6" w:rsidRDefault="009C5699" w:rsidP="00B85ED1">
      <w:pPr>
        <w:rPr>
          <w:rFonts w:ascii="Arial" w:hAnsi="Arial" w:cs="Arial"/>
          <w:b/>
          <w:bCs/>
          <w:sz w:val="32"/>
          <w:szCs w:val="32"/>
        </w:rPr>
      </w:pPr>
      <w:r w:rsidRPr="00F750E6">
        <w:rPr>
          <w:rFonts w:ascii="Arial" w:hAnsi="Arial" w:cs="Arial"/>
          <w:b/>
          <w:bCs/>
          <w:sz w:val="32"/>
          <w:szCs w:val="32"/>
        </w:rPr>
        <w:t>References</w:t>
      </w:r>
    </w:p>
    <w:p w14:paraId="05402CB4" w14:textId="484AE229" w:rsidR="009C5699" w:rsidRPr="00F750E6" w:rsidRDefault="009C5699" w:rsidP="009C5699">
      <w:pPr>
        <w:rPr>
          <w:rFonts w:ascii="Arial" w:hAnsi="Arial" w:cs="Arial"/>
        </w:rPr>
      </w:pPr>
      <w:r w:rsidRPr="00F750E6">
        <w:rPr>
          <w:rFonts w:ascii="Arial" w:hAnsi="Arial" w:cs="Arial"/>
        </w:rPr>
        <w:t xml:space="preserve">1. Holt KE, McAdam P, Thai PVK, </w:t>
      </w:r>
      <w:proofErr w:type="spellStart"/>
      <w:r w:rsidRPr="00F750E6">
        <w:rPr>
          <w:rFonts w:ascii="Arial" w:hAnsi="Arial" w:cs="Arial"/>
        </w:rPr>
        <w:t>Thuong</w:t>
      </w:r>
      <w:proofErr w:type="spellEnd"/>
      <w:r w:rsidRPr="00F750E6">
        <w:rPr>
          <w:rFonts w:ascii="Arial" w:hAnsi="Arial" w:cs="Arial"/>
        </w:rPr>
        <w:t xml:space="preserve"> NTT, Ha DTM, Lan NN, et al. Frequent transmission of the Mycobacterium tuberculosis Beijing lineage and positive selection for the </w:t>
      </w:r>
      <w:proofErr w:type="spellStart"/>
      <w:r w:rsidRPr="00F750E6">
        <w:rPr>
          <w:rFonts w:ascii="Arial" w:hAnsi="Arial" w:cs="Arial"/>
        </w:rPr>
        <w:t>EsxW</w:t>
      </w:r>
      <w:proofErr w:type="spellEnd"/>
      <w:r w:rsidRPr="00F750E6">
        <w:rPr>
          <w:rFonts w:ascii="Arial" w:hAnsi="Arial" w:cs="Arial"/>
        </w:rPr>
        <w:t xml:space="preserve"> Beijing variant in Vietnam. Nature Genetics. 2018;50: 849–856. doi:10.1038/s41588-018-0117-9</w:t>
      </w:r>
    </w:p>
    <w:p w14:paraId="1F8F9547" w14:textId="726450D8" w:rsidR="009C5699" w:rsidRPr="00F750E6" w:rsidRDefault="009C5699" w:rsidP="009C5699">
      <w:pPr>
        <w:rPr>
          <w:rFonts w:ascii="Arial" w:hAnsi="Arial" w:cs="Arial"/>
        </w:rPr>
      </w:pPr>
      <w:r w:rsidRPr="00F750E6">
        <w:rPr>
          <w:rFonts w:ascii="Arial" w:hAnsi="Arial" w:cs="Arial"/>
        </w:rPr>
        <w:t xml:space="preserve">2. </w:t>
      </w:r>
      <w:proofErr w:type="spellStart"/>
      <w:r w:rsidRPr="00F750E6">
        <w:rPr>
          <w:rFonts w:ascii="Arial" w:hAnsi="Arial" w:cs="Arial"/>
        </w:rPr>
        <w:t>Chiner</w:t>
      </w:r>
      <w:proofErr w:type="spellEnd"/>
      <w:r w:rsidRPr="00F750E6">
        <w:rPr>
          <w:rFonts w:ascii="Arial" w:hAnsi="Arial" w:cs="Arial"/>
        </w:rPr>
        <w:t xml:space="preserve">-Oms Á, Comas I. Large genomics datasets shed light on the evolution of the Mycobacterium tuberculosis complex. Infection, Genetics and Evolution. 2019;72: 10–15. </w:t>
      </w:r>
      <w:proofErr w:type="gramStart"/>
      <w:r w:rsidRPr="00F750E6">
        <w:rPr>
          <w:rFonts w:ascii="Arial" w:hAnsi="Arial" w:cs="Arial"/>
        </w:rPr>
        <w:t>doi:10.1016/j.meegid</w:t>
      </w:r>
      <w:proofErr w:type="gramEnd"/>
      <w:r w:rsidRPr="00F750E6">
        <w:rPr>
          <w:rFonts w:ascii="Arial" w:hAnsi="Arial" w:cs="Arial"/>
        </w:rPr>
        <w:t>.2019.02.028</w:t>
      </w:r>
    </w:p>
    <w:p w14:paraId="0D7E5952" w14:textId="7DDB69DE" w:rsidR="009C5699" w:rsidRPr="00F750E6" w:rsidRDefault="009C5699" w:rsidP="009C5699">
      <w:pPr>
        <w:rPr>
          <w:rFonts w:ascii="Arial" w:hAnsi="Arial" w:cs="Arial"/>
        </w:rPr>
      </w:pPr>
      <w:r w:rsidRPr="00F750E6">
        <w:rPr>
          <w:rFonts w:ascii="Arial" w:hAnsi="Arial" w:cs="Arial"/>
        </w:rPr>
        <w:t xml:space="preserve">3. Freschi L, Vargas R, Husain A, Kamal SMM, </w:t>
      </w:r>
      <w:proofErr w:type="spellStart"/>
      <w:r w:rsidRPr="00F750E6">
        <w:rPr>
          <w:rFonts w:ascii="Arial" w:hAnsi="Arial" w:cs="Arial"/>
        </w:rPr>
        <w:t>Skrahina</w:t>
      </w:r>
      <w:proofErr w:type="spellEnd"/>
      <w:r w:rsidRPr="00F750E6">
        <w:rPr>
          <w:rFonts w:ascii="Arial" w:hAnsi="Arial" w:cs="Arial"/>
        </w:rPr>
        <w:t xml:space="preserve"> A, Tahseen S, et al. Population structure, biogeography and transmissibility of Mycobacterium tuberculosis. Nature Communications. 2021;12: 6099. doi:10.1038/s41467-021-26248-1</w:t>
      </w:r>
    </w:p>
    <w:p w14:paraId="65795CD0" w14:textId="59C6DBB0" w:rsidR="009C5699" w:rsidRPr="00F750E6" w:rsidRDefault="009C5699" w:rsidP="009C5699">
      <w:pPr>
        <w:rPr>
          <w:rFonts w:ascii="Arial" w:hAnsi="Arial" w:cs="Arial"/>
        </w:rPr>
      </w:pPr>
      <w:r w:rsidRPr="00F750E6">
        <w:rPr>
          <w:rFonts w:ascii="Arial" w:hAnsi="Arial" w:cs="Arial"/>
        </w:rPr>
        <w:t xml:space="preserve">4. </w:t>
      </w:r>
      <w:r w:rsidR="00E20EB1" w:rsidRPr="00F750E6">
        <w:rPr>
          <w:rFonts w:ascii="Arial" w:hAnsi="Arial" w:cs="Arial"/>
        </w:rPr>
        <w:t xml:space="preserve">The CRyPTIC Consortium. Epidemiological </w:t>
      </w:r>
      <w:proofErr w:type="spellStart"/>
      <w:r w:rsidR="00E20EB1" w:rsidRPr="00F750E6">
        <w:rPr>
          <w:rFonts w:ascii="Arial" w:hAnsi="Arial" w:cs="Arial"/>
        </w:rPr>
        <w:t>cutoff</w:t>
      </w:r>
      <w:proofErr w:type="spellEnd"/>
      <w:r w:rsidR="00E20EB1" w:rsidRPr="00F750E6">
        <w:rPr>
          <w:rFonts w:ascii="Arial" w:hAnsi="Arial" w:cs="Arial"/>
        </w:rPr>
        <w:t xml:space="preserve"> values for a 96-well broth microdilution plate for high-throughput research antibiotic susceptibility testing of M. </w:t>
      </w:r>
      <w:r w:rsidR="00E20EB1" w:rsidRPr="00F750E6">
        <w:rPr>
          <w:rFonts w:ascii="Arial" w:hAnsi="Arial" w:cs="Arial"/>
        </w:rPr>
        <w:lastRenderedPageBreak/>
        <w:t>tuberculosis. European Respiratory Journal. 2022; 2200239. doi:10.1183/13993003.00239-2022</w:t>
      </w:r>
    </w:p>
    <w:p w14:paraId="3CE6DA9C" w14:textId="7E59DDD1" w:rsidR="00126B65" w:rsidRPr="00F750E6" w:rsidRDefault="00126B65" w:rsidP="009C5699">
      <w:pPr>
        <w:rPr>
          <w:rFonts w:ascii="Arial" w:hAnsi="Arial" w:cs="Arial"/>
        </w:rPr>
      </w:pPr>
      <w:r w:rsidRPr="00F750E6">
        <w:rPr>
          <w:rFonts w:ascii="Arial" w:hAnsi="Arial" w:cs="Arial"/>
        </w:rPr>
        <w:t xml:space="preserve">5. Howe K, Bateman A, Durbin R. </w:t>
      </w:r>
      <w:proofErr w:type="spellStart"/>
      <w:r w:rsidRPr="00F750E6">
        <w:rPr>
          <w:rFonts w:ascii="Arial" w:hAnsi="Arial" w:cs="Arial"/>
        </w:rPr>
        <w:t>QuickTree</w:t>
      </w:r>
      <w:proofErr w:type="spellEnd"/>
      <w:r w:rsidRPr="00F750E6">
        <w:rPr>
          <w:rFonts w:ascii="Arial" w:hAnsi="Arial" w:cs="Arial"/>
        </w:rPr>
        <w:t>: building huge Neighbour-Joining trees of protein sequences. Bioinformatics. 2002;18: 1546–1547. doi:10.1093/bioinformatics/18.11.1546</w:t>
      </w:r>
    </w:p>
    <w:p w14:paraId="61AB6BA2" w14:textId="77777777" w:rsidR="00126B65" w:rsidRPr="00F750E6" w:rsidRDefault="00126B65" w:rsidP="00126B65">
      <w:pPr>
        <w:rPr>
          <w:rFonts w:ascii="Arial" w:hAnsi="Arial" w:cs="Arial"/>
        </w:rPr>
      </w:pPr>
      <w:r w:rsidRPr="00F750E6">
        <w:rPr>
          <w:rFonts w:ascii="Arial" w:hAnsi="Arial" w:cs="Arial"/>
        </w:rPr>
        <w:t xml:space="preserve">6. Borrell S, </w:t>
      </w:r>
      <w:proofErr w:type="spellStart"/>
      <w:r w:rsidRPr="00F750E6">
        <w:rPr>
          <w:rFonts w:ascii="Arial" w:hAnsi="Arial" w:cs="Arial"/>
        </w:rPr>
        <w:t>Trauner</w:t>
      </w:r>
      <w:proofErr w:type="spellEnd"/>
      <w:r w:rsidRPr="00F750E6">
        <w:rPr>
          <w:rFonts w:ascii="Arial" w:hAnsi="Arial" w:cs="Arial"/>
        </w:rPr>
        <w:t xml:space="preserve"> A, </w:t>
      </w:r>
      <w:proofErr w:type="spellStart"/>
      <w:r w:rsidRPr="00F750E6">
        <w:rPr>
          <w:rFonts w:ascii="Arial" w:hAnsi="Arial" w:cs="Arial"/>
        </w:rPr>
        <w:t>Brites</w:t>
      </w:r>
      <w:proofErr w:type="spellEnd"/>
      <w:r w:rsidRPr="00F750E6">
        <w:rPr>
          <w:rFonts w:ascii="Arial" w:hAnsi="Arial" w:cs="Arial"/>
        </w:rPr>
        <w:t xml:space="preserve"> D, Rigouts L, Loiseau C, </w:t>
      </w:r>
      <w:proofErr w:type="spellStart"/>
      <w:r w:rsidRPr="00F750E6">
        <w:rPr>
          <w:rFonts w:ascii="Arial" w:hAnsi="Arial" w:cs="Arial"/>
        </w:rPr>
        <w:t>Coscolla</w:t>
      </w:r>
      <w:proofErr w:type="spellEnd"/>
      <w:r w:rsidRPr="00F750E6">
        <w:rPr>
          <w:rFonts w:ascii="Arial" w:hAnsi="Arial" w:cs="Arial"/>
        </w:rPr>
        <w:t xml:space="preserve"> M, et al. Reference set of Mycobacterium tuberculosis clinical strains: A tool for research and product development. PLOS ONE. 2019;14: e0214088. </w:t>
      </w:r>
      <w:proofErr w:type="gramStart"/>
      <w:r w:rsidRPr="00F750E6">
        <w:rPr>
          <w:rFonts w:ascii="Arial" w:hAnsi="Arial" w:cs="Arial"/>
        </w:rPr>
        <w:t>doi:10.1371/journal.pone</w:t>
      </w:r>
      <w:proofErr w:type="gramEnd"/>
      <w:r w:rsidRPr="00F750E6">
        <w:rPr>
          <w:rFonts w:ascii="Arial" w:hAnsi="Arial" w:cs="Arial"/>
        </w:rPr>
        <w:t>.0214088</w:t>
      </w:r>
    </w:p>
    <w:p w14:paraId="14060553" w14:textId="084D16B3" w:rsidR="00AC109D" w:rsidRPr="00F750E6" w:rsidRDefault="00AC109D" w:rsidP="009C5699">
      <w:pPr>
        <w:rPr>
          <w:rFonts w:ascii="Arial" w:hAnsi="Arial" w:cs="Arial"/>
        </w:rPr>
      </w:pPr>
    </w:p>
    <w:p w14:paraId="51E4CCA5" w14:textId="2F457B21" w:rsidR="00AC109D" w:rsidRDefault="00AC109D" w:rsidP="009C5699"/>
    <w:p w14:paraId="7AF38FB3" w14:textId="27C127C0" w:rsidR="00AC109D" w:rsidRDefault="00AC109D" w:rsidP="00AC109D">
      <w:pPr>
        <w:spacing w:line="480" w:lineRule="auto"/>
        <w:jc w:val="both"/>
      </w:pPr>
    </w:p>
    <w:p w14:paraId="381EC160" w14:textId="5AFD0597" w:rsidR="00F750E6" w:rsidRDefault="00294E09" w:rsidP="00AC109D">
      <w:pPr>
        <w:spacing w:line="480" w:lineRule="auto"/>
        <w:jc w:val="both"/>
      </w:pPr>
      <w:r>
        <w:rPr>
          <w:noProof/>
        </w:rPr>
        <w:lastRenderedPageBreak/>
        <w:drawing>
          <wp:inline distT="0" distB="0" distL="0" distR="0" wp14:anchorId="66BD61CD" wp14:editId="754E6170">
            <wp:extent cx="5734050" cy="66865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4050" cy="6686550"/>
                    </a:xfrm>
                    <a:prstGeom prst="rect">
                      <a:avLst/>
                    </a:prstGeom>
                    <a:noFill/>
                    <a:ln>
                      <a:noFill/>
                    </a:ln>
                  </pic:spPr>
                </pic:pic>
              </a:graphicData>
            </a:graphic>
          </wp:inline>
        </w:drawing>
      </w:r>
    </w:p>
    <w:p w14:paraId="6CDCC2EE" w14:textId="71FE1345" w:rsidR="00AC109D" w:rsidRDefault="00AC109D" w:rsidP="00AC109D">
      <w:pPr>
        <w:spacing w:line="276" w:lineRule="auto"/>
        <w:jc w:val="both"/>
        <w:rPr>
          <w:rFonts w:ascii="Arial" w:eastAsia="Arial" w:hAnsi="Arial" w:cs="Arial"/>
          <w:b/>
          <w:sz w:val="21"/>
          <w:szCs w:val="21"/>
        </w:rPr>
      </w:pPr>
      <w:bookmarkStart w:id="12" w:name="_Hlk109142530"/>
      <w:r>
        <w:rPr>
          <w:rFonts w:ascii="Arial" w:eastAsia="Arial" w:hAnsi="Arial" w:cs="Arial"/>
          <w:b/>
        </w:rPr>
        <w:t xml:space="preserve">Fig </w:t>
      </w:r>
      <w:r w:rsidR="00775F70">
        <w:rPr>
          <w:rFonts w:ascii="Arial" w:eastAsia="Arial" w:hAnsi="Arial" w:cs="Arial"/>
          <w:b/>
        </w:rPr>
        <w:t>A</w:t>
      </w:r>
      <w:r>
        <w:rPr>
          <w:rFonts w:ascii="Arial" w:eastAsia="Arial" w:hAnsi="Arial" w:cs="Arial"/>
          <w:b/>
        </w:rPr>
        <w:t xml:space="preserve">: Per drug MIC distributions of isolates plated on CRyPTIC designed variations on the Thermo Fischer </w:t>
      </w:r>
      <w:proofErr w:type="spellStart"/>
      <w:r>
        <w:rPr>
          <w:rFonts w:ascii="Arial" w:eastAsia="Arial" w:hAnsi="Arial" w:cs="Arial"/>
          <w:b/>
        </w:rPr>
        <w:t>Sensititre</w:t>
      </w:r>
      <w:proofErr w:type="spellEnd"/>
      <w:r>
        <w:rPr>
          <w:rFonts w:ascii="Arial" w:eastAsia="Arial" w:hAnsi="Arial" w:cs="Arial"/>
          <w:b/>
        </w:rPr>
        <w:t xml:space="preserve"> MYCOTB MIC plate; UKMYC5 (A) and UKMYC6 (B).</w:t>
      </w:r>
      <w:r>
        <w:rPr>
          <w:rFonts w:ascii="Arial" w:eastAsia="Arial" w:hAnsi="Arial" w:cs="Arial"/>
        </w:rPr>
        <w:t xml:space="preserve"> </w:t>
      </w:r>
      <w:r>
        <w:rPr>
          <w:rFonts w:ascii="Arial" w:eastAsia="Arial" w:hAnsi="Arial" w:cs="Arial"/>
          <w:sz w:val="21"/>
          <w:szCs w:val="21"/>
        </w:rPr>
        <w:t xml:space="preserve">The solid black line represents the epidemiological cut-off (ECOFF) values for each drug as determined by </w:t>
      </w:r>
      <w:r>
        <w:rPr>
          <w:rFonts w:ascii="Arial" w:eastAsia="Arial" w:hAnsi="Arial" w:cs="Arial"/>
          <w:color w:val="000000"/>
          <w:sz w:val="21"/>
          <w:szCs w:val="21"/>
        </w:rPr>
        <w:t>[</w:t>
      </w:r>
      <w:r w:rsidR="00126B65">
        <w:rPr>
          <w:rFonts w:ascii="Arial" w:eastAsia="Arial" w:hAnsi="Arial" w:cs="Arial"/>
          <w:color w:val="000000"/>
          <w:sz w:val="21"/>
          <w:szCs w:val="21"/>
        </w:rPr>
        <w:t>4</w:t>
      </w:r>
      <w:r>
        <w:rPr>
          <w:rFonts w:ascii="Arial" w:eastAsia="Arial" w:hAnsi="Arial" w:cs="Arial"/>
          <w:color w:val="000000"/>
          <w:sz w:val="21"/>
          <w:szCs w:val="21"/>
        </w:rPr>
        <w:t>]</w:t>
      </w:r>
      <w:r>
        <w:rPr>
          <w:rFonts w:ascii="Arial" w:eastAsia="Arial" w:hAnsi="Arial" w:cs="Arial"/>
          <w:sz w:val="21"/>
          <w:szCs w:val="21"/>
        </w:rPr>
        <w:t>. Isolates with an MIC above the cut-off are considered resistant. N denotes the total number of isolates tested on each plate that returned a phenotype for each drug.</w:t>
      </w:r>
    </w:p>
    <w:p w14:paraId="6C2F1CDE" w14:textId="472831D6" w:rsidR="00AC109D" w:rsidRDefault="00AC109D" w:rsidP="00AC109D">
      <w:pPr>
        <w:spacing w:line="276" w:lineRule="auto"/>
        <w:jc w:val="both"/>
      </w:pPr>
    </w:p>
    <w:p w14:paraId="6C0CC1DF" w14:textId="01C3E051" w:rsidR="00AC109D" w:rsidRDefault="00AC109D" w:rsidP="00AC109D">
      <w:pPr>
        <w:spacing w:line="276" w:lineRule="auto"/>
        <w:jc w:val="both"/>
      </w:pPr>
    </w:p>
    <w:p w14:paraId="52812AFD" w14:textId="76F38A34" w:rsidR="00126B65" w:rsidRDefault="00126B65" w:rsidP="00AC109D">
      <w:pPr>
        <w:spacing w:line="276" w:lineRule="auto"/>
        <w:jc w:val="both"/>
      </w:pPr>
    </w:p>
    <w:p w14:paraId="7809E2C0" w14:textId="571E3820" w:rsidR="00126B65" w:rsidRDefault="00294E09" w:rsidP="00AC109D">
      <w:pPr>
        <w:spacing w:line="276" w:lineRule="auto"/>
        <w:jc w:val="both"/>
      </w:pPr>
      <w:r>
        <w:rPr>
          <w:noProof/>
        </w:rPr>
        <w:lastRenderedPageBreak/>
        <w:drawing>
          <wp:inline distT="0" distB="0" distL="0" distR="0" wp14:anchorId="1513EF6B" wp14:editId="747211B5">
            <wp:extent cx="5724525" cy="321945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14:paraId="69002B62" w14:textId="77777777" w:rsidR="00294E09" w:rsidRDefault="00294E09" w:rsidP="00AC109D">
      <w:pPr>
        <w:spacing w:line="276" w:lineRule="auto"/>
        <w:jc w:val="both"/>
        <w:rPr>
          <w:rFonts w:ascii="Arial" w:eastAsia="Arial" w:hAnsi="Arial" w:cs="Arial"/>
          <w:b/>
        </w:rPr>
      </w:pPr>
    </w:p>
    <w:p w14:paraId="0E92FCBA" w14:textId="7AECC9A1" w:rsidR="00AC109D" w:rsidRDefault="00AC109D" w:rsidP="00AC109D">
      <w:pPr>
        <w:spacing w:line="276" w:lineRule="auto"/>
        <w:jc w:val="both"/>
        <w:rPr>
          <w:rFonts w:ascii="Arial" w:eastAsia="Arial" w:hAnsi="Arial" w:cs="Arial"/>
          <w:sz w:val="21"/>
          <w:szCs w:val="21"/>
        </w:rPr>
      </w:pPr>
      <w:r>
        <w:rPr>
          <w:rFonts w:ascii="Arial" w:eastAsia="Arial" w:hAnsi="Arial" w:cs="Arial"/>
          <w:b/>
        </w:rPr>
        <w:t xml:space="preserve">Fig </w:t>
      </w:r>
      <w:r w:rsidR="00775F70">
        <w:rPr>
          <w:rFonts w:ascii="Arial" w:eastAsia="Arial" w:hAnsi="Arial" w:cs="Arial"/>
          <w:b/>
        </w:rPr>
        <w:t>B</w:t>
      </w:r>
      <w:r>
        <w:rPr>
          <w:rFonts w:ascii="Arial" w:eastAsia="Arial" w:hAnsi="Arial" w:cs="Arial"/>
          <w:b/>
        </w:rPr>
        <w:t xml:space="preserve">: Geographical distribution of 15,211 CRyPTIC </w:t>
      </w:r>
      <w:r>
        <w:rPr>
          <w:rFonts w:ascii="Arial" w:eastAsia="Arial" w:hAnsi="Arial" w:cs="Arial"/>
          <w:b/>
          <w:i/>
        </w:rPr>
        <w:t>M. tuberculosis</w:t>
      </w:r>
      <w:r>
        <w:rPr>
          <w:rFonts w:ascii="Arial" w:eastAsia="Arial" w:hAnsi="Arial" w:cs="Arial"/>
          <w:b/>
        </w:rPr>
        <w:t xml:space="preserve"> clinical isolates.</w:t>
      </w:r>
      <w:r>
        <w:rPr>
          <w:rFonts w:ascii="Arial" w:eastAsia="Arial" w:hAnsi="Arial" w:cs="Arial"/>
          <w:b/>
          <w:i/>
        </w:rPr>
        <w:t xml:space="preserve"> </w:t>
      </w:r>
      <w:r>
        <w:rPr>
          <w:rFonts w:ascii="Arial" w:eastAsia="Arial" w:hAnsi="Arial" w:cs="Arial"/>
          <w:sz w:val="21"/>
          <w:szCs w:val="21"/>
        </w:rPr>
        <w:t xml:space="preserve">The total number of isolates contributed by each country is depicted, with pie charts representing the proportion of </w:t>
      </w:r>
      <w:r>
        <w:rPr>
          <w:rFonts w:ascii="Arial" w:eastAsia="Arial" w:hAnsi="Arial" w:cs="Arial"/>
          <w:i/>
          <w:sz w:val="21"/>
          <w:szCs w:val="21"/>
        </w:rPr>
        <w:t xml:space="preserve">M. tuberculosis </w:t>
      </w:r>
      <w:r>
        <w:rPr>
          <w:rFonts w:ascii="Arial" w:eastAsia="Arial" w:hAnsi="Arial" w:cs="Arial"/>
          <w:sz w:val="21"/>
          <w:szCs w:val="21"/>
        </w:rPr>
        <w:t>lineages. Where the origin of an isolate was not known, the collection site identity was assigned (269 isolates in Germany, 17 isolates in India, 6 isolates in Peru, 885 isolates in Italy, 510 isolates in South Africa, 357 isolates in Sweden, 208 isolates in Taiwan, 1 isolate in Brazil and 4 isolates in the UK).</w:t>
      </w:r>
    </w:p>
    <w:p w14:paraId="6FB7C69D" w14:textId="79776EF7" w:rsidR="00AC109D" w:rsidRDefault="00AC109D" w:rsidP="00AC109D">
      <w:pPr>
        <w:spacing w:line="276" w:lineRule="auto"/>
        <w:jc w:val="both"/>
        <w:rPr>
          <w:rFonts w:ascii="Arial" w:eastAsia="Arial" w:hAnsi="Arial" w:cs="Arial"/>
          <w:sz w:val="21"/>
          <w:szCs w:val="21"/>
        </w:rPr>
      </w:pPr>
    </w:p>
    <w:p w14:paraId="75E900F9" w14:textId="625652F7" w:rsidR="00AC109D" w:rsidRDefault="00AC109D" w:rsidP="00AC109D">
      <w:pPr>
        <w:spacing w:line="276" w:lineRule="auto"/>
        <w:jc w:val="both"/>
        <w:rPr>
          <w:rFonts w:ascii="Arial" w:eastAsia="Arial" w:hAnsi="Arial" w:cs="Arial"/>
          <w:sz w:val="21"/>
          <w:szCs w:val="21"/>
        </w:rPr>
      </w:pPr>
    </w:p>
    <w:p w14:paraId="24B9C013" w14:textId="77777777" w:rsidR="00126B65" w:rsidRDefault="00126B65" w:rsidP="00AC109D">
      <w:pPr>
        <w:spacing w:line="276" w:lineRule="auto"/>
        <w:jc w:val="both"/>
        <w:rPr>
          <w:rFonts w:ascii="Arial" w:eastAsia="Arial" w:hAnsi="Arial" w:cs="Arial"/>
          <w:sz w:val="21"/>
          <w:szCs w:val="21"/>
        </w:rPr>
      </w:pPr>
    </w:p>
    <w:p w14:paraId="0A9120BD" w14:textId="53B3AF6B" w:rsidR="00AC109D" w:rsidRDefault="00294E09" w:rsidP="00AC109D">
      <w:pPr>
        <w:spacing w:line="276" w:lineRule="auto"/>
        <w:jc w:val="both"/>
        <w:rPr>
          <w:rFonts w:ascii="Arial" w:eastAsia="Arial" w:hAnsi="Arial" w:cs="Arial"/>
          <w:sz w:val="21"/>
          <w:szCs w:val="21"/>
        </w:rPr>
      </w:pPr>
      <w:r>
        <w:rPr>
          <w:rFonts w:ascii="Arial" w:eastAsia="Arial" w:hAnsi="Arial" w:cs="Arial"/>
          <w:noProof/>
          <w:sz w:val="21"/>
          <w:szCs w:val="21"/>
        </w:rPr>
        <w:lastRenderedPageBreak/>
        <w:drawing>
          <wp:inline distT="0" distB="0" distL="0" distR="0" wp14:anchorId="44F05DF5" wp14:editId="5D0CEB82">
            <wp:extent cx="5724525" cy="575310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24525" cy="5753100"/>
                    </a:xfrm>
                    <a:prstGeom prst="rect">
                      <a:avLst/>
                    </a:prstGeom>
                    <a:noFill/>
                    <a:ln>
                      <a:noFill/>
                    </a:ln>
                  </pic:spPr>
                </pic:pic>
              </a:graphicData>
            </a:graphic>
          </wp:inline>
        </w:drawing>
      </w:r>
    </w:p>
    <w:p w14:paraId="29ED7637" w14:textId="77777777" w:rsidR="00294E09" w:rsidRDefault="00294E09" w:rsidP="00AC109D">
      <w:pPr>
        <w:shd w:val="clear" w:color="auto" w:fill="FFFFFF"/>
        <w:rPr>
          <w:rFonts w:ascii="Arial" w:eastAsia="Arial" w:hAnsi="Arial" w:cs="Arial"/>
          <w:b/>
        </w:rPr>
      </w:pPr>
    </w:p>
    <w:p w14:paraId="589BD80A" w14:textId="0CEAE204" w:rsidR="00AC109D" w:rsidRDefault="00AC109D" w:rsidP="00AC109D">
      <w:pPr>
        <w:shd w:val="clear" w:color="auto" w:fill="FFFFFF"/>
        <w:rPr>
          <w:rFonts w:ascii="Arial" w:eastAsia="Arial" w:hAnsi="Arial" w:cs="Arial"/>
          <w:sz w:val="21"/>
          <w:szCs w:val="21"/>
        </w:rPr>
      </w:pPr>
      <w:r>
        <w:rPr>
          <w:rFonts w:ascii="Arial" w:eastAsia="Arial" w:hAnsi="Arial" w:cs="Arial"/>
          <w:b/>
        </w:rPr>
        <w:t xml:space="preserve">Fig </w:t>
      </w:r>
      <w:r w:rsidR="00775F70">
        <w:rPr>
          <w:rFonts w:ascii="Arial" w:eastAsia="Arial" w:hAnsi="Arial" w:cs="Arial"/>
          <w:b/>
        </w:rPr>
        <w:t>C</w:t>
      </w:r>
      <w:r>
        <w:rPr>
          <w:rFonts w:ascii="Arial" w:eastAsia="Arial" w:hAnsi="Arial" w:cs="Arial"/>
        </w:rPr>
        <w:t xml:space="preserve">: </w:t>
      </w:r>
      <w:r>
        <w:rPr>
          <w:rFonts w:ascii="Arial" w:eastAsia="Arial" w:hAnsi="Arial" w:cs="Arial"/>
          <w:b/>
        </w:rPr>
        <w:t xml:space="preserve">A significant association between country and lineage can be seen in the CRyPTIC data. </w:t>
      </w:r>
      <w:r>
        <w:rPr>
          <w:rFonts w:ascii="Arial" w:eastAsia="Arial" w:hAnsi="Arial" w:cs="Arial"/>
          <w:sz w:val="21"/>
          <w:szCs w:val="21"/>
        </w:rPr>
        <w:t xml:space="preserve">Pearson’s chi-squared test, X-squared = 7935.2, df = 110, </w:t>
      </w:r>
      <w:r>
        <w:rPr>
          <w:rFonts w:ascii="Arial" w:eastAsia="Arial" w:hAnsi="Arial" w:cs="Arial"/>
          <w:i/>
          <w:sz w:val="21"/>
          <w:szCs w:val="21"/>
        </w:rPr>
        <w:t>p</w:t>
      </w:r>
      <w:r>
        <w:rPr>
          <w:rFonts w:ascii="Arial" w:eastAsia="Arial" w:hAnsi="Arial" w:cs="Arial"/>
          <w:sz w:val="21"/>
          <w:szCs w:val="21"/>
        </w:rPr>
        <w:t xml:space="preserve"> &lt; 2.2e-16. The correlation plot indicates the relative contribution of each row-column pairing to the chi-square test score (%).  </w:t>
      </w:r>
    </w:p>
    <w:p w14:paraId="6DBBD9B6" w14:textId="77777777" w:rsidR="00AC109D" w:rsidRDefault="00AC109D" w:rsidP="00AC109D">
      <w:pPr>
        <w:spacing w:line="276" w:lineRule="auto"/>
        <w:jc w:val="both"/>
      </w:pPr>
    </w:p>
    <w:p w14:paraId="5A9C1267" w14:textId="77777777" w:rsidR="00AC109D" w:rsidRDefault="00AC109D" w:rsidP="00AC109D">
      <w:pPr>
        <w:shd w:val="clear" w:color="auto" w:fill="FFFFFF"/>
        <w:spacing w:line="480" w:lineRule="auto"/>
        <w:jc w:val="both"/>
      </w:pPr>
    </w:p>
    <w:p w14:paraId="307AD9DA" w14:textId="59EDDD42" w:rsidR="00AC109D" w:rsidRDefault="00294E09" w:rsidP="00AC109D">
      <w:pPr>
        <w:spacing w:line="480" w:lineRule="auto"/>
        <w:jc w:val="both"/>
        <w:rPr>
          <w:b/>
        </w:rPr>
      </w:pPr>
      <w:r>
        <w:rPr>
          <w:b/>
          <w:noProof/>
        </w:rPr>
        <w:lastRenderedPageBreak/>
        <w:drawing>
          <wp:inline distT="0" distB="0" distL="0" distR="0" wp14:anchorId="2E8B0823" wp14:editId="05D866D6">
            <wp:extent cx="5724525" cy="321945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24525" cy="3219450"/>
                    </a:xfrm>
                    <a:prstGeom prst="rect">
                      <a:avLst/>
                    </a:prstGeom>
                    <a:noFill/>
                    <a:ln>
                      <a:noFill/>
                    </a:ln>
                  </pic:spPr>
                </pic:pic>
              </a:graphicData>
            </a:graphic>
          </wp:inline>
        </w:drawing>
      </w:r>
    </w:p>
    <w:p w14:paraId="64AE8C12" w14:textId="77777777" w:rsidR="00AC109D" w:rsidRDefault="00AC109D" w:rsidP="00AC109D">
      <w:pPr>
        <w:spacing w:line="276" w:lineRule="auto"/>
        <w:jc w:val="both"/>
        <w:rPr>
          <w:rFonts w:ascii="Arial" w:eastAsia="Arial" w:hAnsi="Arial" w:cs="Arial"/>
          <w:b/>
        </w:rPr>
      </w:pPr>
    </w:p>
    <w:p w14:paraId="17407DCF" w14:textId="3726FCAD" w:rsidR="00AC109D" w:rsidRDefault="00AC109D" w:rsidP="00AC109D">
      <w:pPr>
        <w:spacing w:line="276" w:lineRule="auto"/>
        <w:jc w:val="both"/>
        <w:rPr>
          <w:rFonts w:ascii="Arial" w:eastAsia="Arial" w:hAnsi="Arial" w:cs="Arial"/>
          <w:i/>
          <w:sz w:val="21"/>
          <w:szCs w:val="21"/>
        </w:rPr>
      </w:pPr>
      <w:r>
        <w:rPr>
          <w:rFonts w:ascii="Arial" w:eastAsia="Arial" w:hAnsi="Arial" w:cs="Arial"/>
          <w:b/>
        </w:rPr>
        <w:t xml:space="preserve">Fig </w:t>
      </w:r>
      <w:r w:rsidR="00775F70">
        <w:rPr>
          <w:rFonts w:ascii="Arial" w:eastAsia="Arial" w:hAnsi="Arial" w:cs="Arial"/>
          <w:b/>
        </w:rPr>
        <w:t>D</w:t>
      </w:r>
      <w:r>
        <w:rPr>
          <w:rFonts w:ascii="Arial" w:eastAsia="Arial" w:hAnsi="Arial" w:cs="Arial"/>
          <w:b/>
        </w:rPr>
        <w:t xml:space="preserve">: Phylogenetic tree of CRyPTIC </w:t>
      </w:r>
      <w:r>
        <w:rPr>
          <w:rFonts w:ascii="Arial" w:eastAsia="Arial" w:hAnsi="Arial" w:cs="Arial"/>
          <w:b/>
          <w:i/>
        </w:rPr>
        <w:t>M. tuberculosis</w:t>
      </w:r>
      <w:r>
        <w:rPr>
          <w:rFonts w:ascii="Arial" w:eastAsia="Arial" w:hAnsi="Arial" w:cs="Arial"/>
          <w:b/>
        </w:rPr>
        <w:t xml:space="preserve"> clinical isolates.</w:t>
      </w:r>
      <w:r>
        <w:rPr>
          <w:rFonts w:ascii="Arial" w:eastAsia="Arial" w:hAnsi="Arial" w:cs="Arial"/>
          <w:b/>
          <w:i/>
        </w:rPr>
        <w:t xml:space="preserve"> </w:t>
      </w:r>
      <w:r>
        <w:rPr>
          <w:rFonts w:ascii="Arial" w:eastAsia="Arial" w:hAnsi="Arial" w:cs="Arial"/>
          <w:sz w:val="21"/>
          <w:szCs w:val="21"/>
        </w:rPr>
        <w:t xml:space="preserve">A phylogenetic cladogram of 15,211 </w:t>
      </w:r>
      <w:r>
        <w:rPr>
          <w:rFonts w:ascii="Arial" w:eastAsia="Arial" w:hAnsi="Arial" w:cs="Arial"/>
          <w:i/>
          <w:sz w:val="21"/>
          <w:szCs w:val="21"/>
        </w:rPr>
        <w:t xml:space="preserve">M. tuberculosis </w:t>
      </w:r>
      <w:r>
        <w:rPr>
          <w:rFonts w:ascii="Arial" w:eastAsia="Arial" w:hAnsi="Arial" w:cs="Arial"/>
          <w:sz w:val="21"/>
          <w:szCs w:val="21"/>
        </w:rPr>
        <w:t xml:space="preserve">clinical isolates (“full dataset”). A neighbour-joining tree was constructed from a pairwise distance matrix using </w:t>
      </w:r>
      <w:proofErr w:type="spellStart"/>
      <w:r>
        <w:rPr>
          <w:rFonts w:ascii="Arial" w:eastAsia="Arial" w:hAnsi="Arial" w:cs="Arial"/>
          <w:i/>
          <w:sz w:val="21"/>
          <w:szCs w:val="21"/>
        </w:rPr>
        <w:t>quicktree</w:t>
      </w:r>
      <w:proofErr w:type="spellEnd"/>
      <w:r>
        <w:rPr>
          <w:rFonts w:ascii="Arial" w:eastAsia="Arial" w:hAnsi="Arial" w:cs="Arial"/>
          <w:i/>
          <w:sz w:val="21"/>
          <w:szCs w:val="21"/>
        </w:rPr>
        <w:t xml:space="preserve"> </w:t>
      </w:r>
      <w:r>
        <w:rPr>
          <w:rFonts w:ascii="Arial" w:eastAsia="Arial" w:hAnsi="Arial" w:cs="Arial"/>
          <w:color w:val="000000"/>
          <w:sz w:val="21"/>
          <w:szCs w:val="21"/>
        </w:rPr>
        <w:t>[5]</w:t>
      </w:r>
      <w:r>
        <w:rPr>
          <w:rFonts w:ascii="Arial" w:eastAsia="Arial" w:hAnsi="Arial" w:cs="Arial"/>
          <w:sz w:val="21"/>
          <w:szCs w:val="21"/>
        </w:rPr>
        <w:t xml:space="preserve">. Coloured dots at the branch termini represent the lineage assigned to each isolate. “Animal/Other” includes 16 isolates that were assigned the following lineages: </w:t>
      </w:r>
      <w:r>
        <w:rPr>
          <w:rFonts w:ascii="Arial" w:eastAsia="Arial" w:hAnsi="Arial" w:cs="Arial"/>
          <w:i/>
          <w:sz w:val="21"/>
          <w:szCs w:val="21"/>
        </w:rPr>
        <w:t xml:space="preserve">M. </w:t>
      </w:r>
      <w:proofErr w:type="spellStart"/>
      <w:r>
        <w:rPr>
          <w:rFonts w:ascii="Arial" w:eastAsia="Arial" w:hAnsi="Arial" w:cs="Arial"/>
          <w:i/>
          <w:sz w:val="21"/>
          <w:szCs w:val="21"/>
        </w:rPr>
        <w:t>caprae</w:t>
      </w:r>
      <w:proofErr w:type="spellEnd"/>
      <w:r>
        <w:rPr>
          <w:rFonts w:ascii="Arial" w:eastAsia="Arial" w:hAnsi="Arial" w:cs="Arial"/>
          <w:i/>
          <w:sz w:val="21"/>
          <w:szCs w:val="21"/>
        </w:rPr>
        <w:t xml:space="preserve"> </w:t>
      </w:r>
      <w:r>
        <w:rPr>
          <w:rFonts w:ascii="Arial" w:eastAsia="Arial" w:hAnsi="Arial" w:cs="Arial"/>
          <w:sz w:val="21"/>
          <w:szCs w:val="21"/>
        </w:rPr>
        <w:t>(1)</w:t>
      </w:r>
      <w:r>
        <w:rPr>
          <w:rFonts w:ascii="Arial" w:eastAsia="Arial" w:hAnsi="Arial" w:cs="Arial"/>
          <w:i/>
          <w:sz w:val="21"/>
          <w:szCs w:val="21"/>
        </w:rPr>
        <w:t xml:space="preserve">, M. </w:t>
      </w:r>
      <w:proofErr w:type="spellStart"/>
      <w:r>
        <w:rPr>
          <w:rFonts w:ascii="Arial" w:eastAsia="Arial" w:hAnsi="Arial" w:cs="Arial"/>
          <w:i/>
          <w:sz w:val="21"/>
          <w:szCs w:val="21"/>
        </w:rPr>
        <w:t>bovis</w:t>
      </w:r>
      <w:proofErr w:type="spellEnd"/>
      <w:r>
        <w:rPr>
          <w:rFonts w:ascii="Arial" w:eastAsia="Arial" w:hAnsi="Arial" w:cs="Arial"/>
          <w:i/>
          <w:sz w:val="21"/>
          <w:szCs w:val="21"/>
        </w:rPr>
        <w:t xml:space="preserve"> </w:t>
      </w:r>
      <w:r>
        <w:rPr>
          <w:rFonts w:ascii="Arial" w:eastAsia="Arial" w:hAnsi="Arial" w:cs="Arial"/>
          <w:sz w:val="21"/>
          <w:szCs w:val="21"/>
        </w:rPr>
        <w:t>(1)</w:t>
      </w:r>
      <w:r>
        <w:rPr>
          <w:rFonts w:ascii="Arial" w:eastAsia="Arial" w:hAnsi="Arial" w:cs="Arial"/>
          <w:i/>
          <w:sz w:val="21"/>
          <w:szCs w:val="21"/>
        </w:rPr>
        <w:t xml:space="preserve">, </w:t>
      </w:r>
      <w:r>
        <w:rPr>
          <w:rFonts w:ascii="Arial" w:eastAsia="Arial" w:hAnsi="Arial" w:cs="Arial"/>
          <w:sz w:val="21"/>
          <w:szCs w:val="21"/>
        </w:rPr>
        <w:t xml:space="preserve">along with 17 isolates previously defined as representative for specific sub-lineages </w:t>
      </w:r>
      <w:r>
        <w:rPr>
          <w:rFonts w:ascii="Arial" w:eastAsia="Arial" w:hAnsi="Arial" w:cs="Arial"/>
          <w:color w:val="000000"/>
          <w:sz w:val="21"/>
          <w:szCs w:val="21"/>
        </w:rPr>
        <w:t>[</w:t>
      </w:r>
      <w:r w:rsidR="00126B65">
        <w:rPr>
          <w:rFonts w:ascii="Arial" w:eastAsia="Arial" w:hAnsi="Arial" w:cs="Arial"/>
          <w:color w:val="000000"/>
          <w:sz w:val="21"/>
          <w:szCs w:val="21"/>
        </w:rPr>
        <w:t>6</w:t>
      </w:r>
      <w:r>
        <w:rPr>
          <w:rFonts w:ascii="Arial" w:eastAsia="Arial" w:hAnsi="Arial" w:cs="Arial"/>
          <w:color w:val="000000"/>
          <w:sz w:val="21"/>
          <w:szCs w:val="21"/>
        </w:rPr>
        <w:t>]</w:t>
      </w:r>
      <w:r>
        <w:rPr>
          <w:rFonts w:ascii="Arial" w:eastAsia="Arial" w:hAnsi="Arial" w:cs="Arial"/>
          <w:sz w:val="21"/>
          <w:szCs w:val="21"/>
        </w:rPr>
        <w:t>.</w:t>
      </w:r>
    </w:p>
    <w:p w14:paraId="2C915710" w14:textId="77777777" w:rsidR="00AC109D" w:rsidRDefault="00AC109D" w:rsidP="00AC109D">
      <w:pPr>
        <w:spacing w:line="276" w:lineRule="auto"/>
        <w:jc w:val="both"/>
        <w:rPr>
          <w:rFonts w:ascii="Arial" w:eastAsia="Arial" w:hAnsi="Arial" w:cs="Arial"/>
          <w:sz w:val="21"/>
          <w:szCs w:val="21"/>
        </w:rPr>
      </w:pPr>
    </w:p>
    <w:p w14:paraId="179178E2" w14:textId="6A215EBB" w:rsidR="00AC109D" w:rsidRDefault="00AC109D" w:rsidP="009C5699"/>
    <w:p w14:paraId="1D3C0B9F" w14:textId="43E71803" w:rsidR="00126B65" w:rsidRDefault="00126B65" w:rsidP="009C5699"/>
    <w:p w14:paraId="139104A2" w14:textId="206741B8" w:rsidR="00126B65" w:rsidRDefault="00126B65" w:rsidP="009C5699"/>
    <w:p w14:paraId="54850E7B" w14:textId="2C31F79D" w:rsidR="00126B65" w:rsidRDefault="00294E09" w:rsidP="00126B65">
      <w:pPr>
        <w:spacing w:line="480" w:lineRule="auto"/>
        <w:jc w:val="both"/>
      </w:pPr>
      <w:r>
        <w:rPr>
          <w:noProof/>
        </w:rPr>
        <w:drawing>
          <wp:inline distT="0" distB="0" distL="0" distR="0" wp14:anchorId="07D2B0BF" wp14:editId="7BD16C3A">
            <wp:extent cx="5734050" cy="30099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4050" cy="3009900"/>
                    </a:xfrm>
                    <a:prstGeom prst="rect">
                      <a:avLst/>
                    </a:prstGeom>
                    <a:noFill/>
                    <a:ln>
                      <a:noFill/>
                    </a:ln>
                  </pic:spPr>
                </pic:pic>
              </a:graphicData>
            </a:graphic>
          </wp:inline>
        </w:drawing>
      </w:r>
    </w:p>
    <w:p w14:paraId="0F895A54" w14:textId="6A5223EC" w:rsidR="00126B65" w:rsidRDefault="00126B65" w:rsidP="00126B65">
      <w:pPr>
        <w:shd w:val="clear" w:color="auto" w:fill="FFFFFF"/>
        <w:spacing w:line="276" w:lineRule="auto"/>
        <w:jc w:val="both"/>
        <w:rPr>
          <w:b/>
          <w:sz w:val="21"/>
          <w:szCs w:val="21"/>
        </w:rPr>
      </w:pPr>
      <w:r>
        <w:rPr>
          <w:rFonts w:ascii="Arial" w:eastAsia="Arial" w:hAnsi="Arial" w:cs="Arial"/>
          <w:b/>
        </w:rPr>
        <w:lastRenderedPageBreak/>
        <w:t xml:space="preserve">Fig </w:t>
      </w:r>
      <w:r w:rsidR="00775F70">
        <w:rPr>
          <w:rFonts w:ascii="Arial" w:eastAsia="Arial" w:hAnsi="Arial" w:cs="Arial"/>
          <w:b/>
        </w:rPr>
        <w:t>E</w:t>
      </w:r>
      <w:r>
        <w:rPr>
          <w:rFonts w:ascii="Arial" w:eastAsia="Arial" w:hAnsi="Arial" w:cs="Arial"/>
          <w:b/>
        </w:rPr>
        <w:t xml:space="preserve">: Non-synonymous mutations found outside the RRDR of </w:t>
      </w:r>
      <w:proofErr w:type="spellStart"/>
      <w:r>
        <w:rPr>
          <w:rFonts w:ascii="Arial" w:eastAsia="Arial" w:hAnsi="Arial" w:cs="Arial"/>
          <w:b/>
        </w:rPr>
        <w:t>rpoB</w:t>
      </w:r>
      <w:proofErr w:type="spellEnd"/>
      <w:r>
        <w:rPr>
          <w:rFonts w:ascii="Arial" w:eastAsia="Arial" w:hAnsi="Arial" w:cs="Arial"/>
          <w:b/>
        </w:rPr>
        <w:t xml:space="preserve"> in RMR isolates and MDR isolates.</w:t>
      </w:r>
      <w:r>
        <w:rPr>
          <w:rFonts w:ascii="Arial" w:eastAsia="Arial" w:hAnsi="Arial" w:cs="Arial"/>
        </w:rPr>
        <w:t xml:space="preserve"> </w:t>
      </w:r>
      <w:r>
        <w:rPr>
          <w:rFonts w:ascii="Arial" w:eastAsia="Arial" w:hAnsi="Arial" w:cs="Arial"/>
          <w:sz w:val="21"/>
          <w:szCs w:val="21"/>
        </w:rPr>
        <w:t>Presence of a coloured spot indicates that the mutation was found in RMR/MDR isolates and spot size corresponds to the proportion of RMR or MDR isolates carrying that mutation.</w:t>
      </w:r>
    </w:p>
    <w:p w14:paraId="3450E2DF" w14:textId="77777777" w:rsidR="00126B65" w:rsidRPr="00B85ED1" w:rsidRDefault="00126B65" w:rsidP="009C5699">
      <w:bookmarkStart w:id="13" w:name="_GoBack"/>
      <w:bookmarkEnd w:id="12"/>
      <w:bookmarkEnd w:id="13"/>
    </w:p>
    <w:sectPr w:rsidR="00126B65" w:rsidRPr="00B85ED1" w:rsidSect="00B8599E">
      <w:headerReference w:type="default" r:id="rId15"/>
      <w:footerReference w:type="default" r:id="rId16"/>
      <w:pgSz w:w="11909" w:h="16834"/>
      <w:pgMar w:top="1440" w:right="1440" w:bottom="1440" w:left="1440" w:header="720" w:footer="720" w:gutter="0"/>
      <w:lnNumType w:countBy="1" w:restart="continuous"/>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9456E17" w14:textId="77777777" w:rsidR="00161D44" w:rsidRDefault="00161D44">
      <w:r>
        <w:separator/>
      </w:r>
    </w:p>
  </w:endnote>
  <w:endnote w:type="continuationSeparator" w:id="0">
    <w:p w14:paraId="6917F1DB" w14:textId="77777777" w:rsidR="00161D44" w:rsidRDefault="00161D4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Helvetica Neue">
    <w:altName w:val="Sylfaen"/>
    <w:charset w:val="00"/>
    <w:family w:val="auto"/>
    <w:pitch w:val="variable"/>
    <w:sig w:usb0="E50002FF" w:usb1="500079DB" w:usb2="0000001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000BAA" w14:textId="77777777" w:rsidR="00775F70" w:rsidRDefault="00775F70">
    <w:pPr>
      <w:widowControl w:val="0"/>
      <w:pBdr>
        <w:top w:val="nil"/>
        <w:left w:val="nil"/>
        <w:bottom w:val="nil"/>
        <w:right w:val="nil"/>
        <w:between w:val="nil"/>
      </w:pBdr>
      <w:spacing w:line="276" w:lineRule="auto"/>
      <w:rPr>
        <w:color w:val="000000"/>
      </w:rPr>
    </w:pPr>
  </w:p>
  <w:tbl>
    <w:tblPr>
      <w:tblStyle w:val="ac"/>
      <w:tblW w:w="9015" w:type="dxa"/>
      <w:tblLayout w:type="fixed"/>
      <w:tblLook w:val="0600" w:firstRow="0" w:lastRow="0" w:firstColumn="0" w:lastColumn="0" w:noHBand="1" w:noVBand="1"/>
    </w:tblPr>
    <w:tblGrid>
      <w:gridCol w:w="3005"/>
      <w:gridCol w:w="3005"/>
      <w:gridCol w:w="3005"/>
    </w:tblGrid>
    <w:tr w:rsidR="00775F70" w14:paraId="13D82A4B" w14:textId="77777777">
      <w:tc>
        <w:tcPr>
          <w:tcW w:w="3005" w:type="dxa"/>
        </w:tcPr>
        <w:p w14:paraId="00000BAB" w14:textId="77777777" w:rsidR="00775F70" w:rsidRDefault="00775F70">
          <w:pPr>
            <w:pBdr>
              <w:top w:val="nil"/>
              <w:left w:val="nil"/>
              <w:bottom w:val="nil"/>
              <w:right w:val="nil"/>
              <w:between w:val="nil"/>
            </w:pBdr>
            <w:tabs>
              <w:tab w:val="center" w:pos="4680"/>
              <w:tab w:val="right" w:pos="9360"/>
            </w:tabs>
            <w:ind w:left="-115"/>
            <w:rPr>
              <w:color w:val="000000"/>
            </w:rPr>
          </w:pPr>
        </w:p>
      </w:tc>
      <w:tc>
        <w:tcPr>
          <w:tcW w:w="3005" w:type="dxa"/>
        </w:tcPr>
        <w:p w14:paraId="00000BAC" w14:textId="77777777" w:rsidR="00775F70" w:rsidRDefault="00775F70">
          <w:pPr>
            <w:pBdr>
              <w:top w:val="nil"/>
              <w:left w:val="nil"/>
              <w:bottom w:val="nil"/>
              <w:right w:val="nil"/>
              <w:between w:val="nil"/>
            </w:pBdr>
            <w:tabs>
              <w:tab w:val="center" w:pos="4680"/>
              <w:tab w:val="right" w:pos="9360"/>
            </w:tabs>
            <w:jc w:val="center"/>
            <w:rPr>
              <w:color w:val="000000"/>
            </w:rPr>
          </w:pPr>
        </w:p>
      </w:tc>
      <w:tc>
        <w:tcPr>
          <w:tcW w:w="3005" w:type="dxa"/>
          <w:shd w:val="clear" w:color="auto" w:fill="auto"/>
        </w:tcPr>
        <w:p w14:paraId="00000BAD" w14:textId="284F4D91" w:rsidR="00775F70" w:rsidRDefault="00775F70">
          <w:pPr>
            <w:pBdr>
              <w:top w:val="nil"/>
              <w:left w:val="nil"/>
              <w:bottom w:val="nil"/>
              <w:right w:val="nil"/>
              <w:between w:val="nil"/>
            </w:pBdr>
            <w:tabs>
              <w:tab w:val="center" w:pos="4680"/>
              <w:tab w:val="right" w:pos="9360"/>
            </w:tabs>
            <w:ind w:right="-115"/>
            <w:jc w:val="right"/>
            <w:rPr>
              <w:color w:val="000000"/>
            </w:rPr>
          </w:pPr>
          <w:r>
            <w:rPr>
              <w:color w:val="000000"/>
              <w:shd w:val="clear" w:color="auto" w:fill="E6E6E6"/>
            </w:rPr>
            <w:fldChar w:fldCharType="begin"/>
          </w:r>
          <w:r>
            <w:rPr>
              <w:color w:val="000000"/>
              <w:shd w:val="clear" w:color="auto" w:fill="E6E6E6"/>
            </w:rPr>
            <w:instrText>PAGE</w:instrText>
          </w:r>
          <w:r>
            <w:rPr>
              <w:color w:val="000000"/>
              <w:shd w:val="clear" w:color="auto" w:fill="E6E6E6"/>
            </w:rPr>
            <w:fldChar w:fldCharType="separate"/>
          </w:r>
          <w:r>
            <w:rPr>
              <w:noProof/>
              <w:color w:val="000000"/>
              <w:shd w:val="clear" w:color="auto" w:fill="E6E6E6"/>
            </w:rPr>
            <w:t>1</w:t>
          </w:r>
          <w:r>
            <w:rPr>
              <w:color w:val="000000"/>
              <w:shd w:val="clear" w:color="auto" w:fill="E6E6E6"/>
            </w:rPr>
            <w:fldChar w:fldCharType="end"/>
          </w:r>
        </w:p>
      </w:tc>
    </w:tr>
  </w:tbl>
  <w:p w14:paraId="00000BAE" w14:textId="77777777" w:rsidR="00775F70" w:rsidRDefault="00775F70">
    <w:pPr>
      <w:pBdr>
        <w:top w:val="nil"/>
        <w:left w:val="nil"/>
        <w:bottom w:val="nil"/>
        <w:right w:val="nil"/>
        <w:between w:val="nil"/>
      </w:pBdr>
      <w:tabs>
        <w:tab w:val="center" w:pos="4680"/>
        <w:tab w:val="right" w:pos="9360"/>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4FD0BD0" w14:textId="77777777" w:rsidR="00161D44" w:rsidRDefault="00161D44">
      <w:r>
        <w:separator/>
      </w:r>
    </w:p>
  </w:footnote>
  <w:footnote w:type="continuationSeparator" w:id="0">
    <w:p w14:paraId="54C70807" w14:textId="77777777" w:rsidR="00161D44" w:rsidRDefault="00161D4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000BA5" w14:textId="77777777" w:rsidR="00775F70" w:rsidRDefault="00775F70">
    <w:pPr>
      <w:widowControl w:val="0"/>
      <w:pBdr>
        <w:top w:val="nil"/>
        <w:left w:val="nil"/>
        <w:bottom w:val="nil"/>
        <w:right w:val="nil"/>
        <w:between w:val="nil"/>
      </w:pBdr>
      <w:spacing w:line="276" w:lineRule="auto"/>
      <w:rPr>
        <w:color w:val="000000"/>
      </w:rPr>
    </w:pPr>
  </w:p>
  <w:tbl>
    <w:tblPr>
      <w:tblStyle w:val="ab"/>
      <w:tblW w:w="9015" w:type="dxa"/>
      <w:tblLayout w:type="fixed"/>
      <w:tblLook w:val="0600" w:firstRow="0" w:lastRow="0" w:firstColumn="0" w:lastColumn="0" w:noHBand="1" w:noVBand="1"/>
    </w:tblPr>
    <w:tblGrid>
      <w:gridCol w:w="3005"/>
      <w:gridCol w:w="3005"/>
      <w:gridCol w:w="3005"/>
    </w:tblGrid>
    <w:tr w:rsidR="00775F70" w14:paraId="6A4F8FD7" w14:textId="77777777">
      <w:tc>
        <w:tcPr>
          <w:tcW w:w="3005" w:type="dxa"/>
        </w:tcPr>
        <w:p w14:paraId="00000BA6" w14:textId="77777777" w:rsidR="00775F70" w:rsidRDefault="00775F70">
          <w:pPr>
            <w:pBdr>
              <w:top w:val="nil"/>
              <w:left w:val="nil"/>
              <w:bottom w:val="nil"/>
              <w:right w:val="nil"/>
              <w:between w:val="nil"/>
            </w:pBdr>
            <w:tabs>
              <w:tab w:val="center" w:pos="4680"/>
              <w:tab w:val="right" w:pos="9360"/>
            </w:tabs>
            <w:ind w:left="-115"/>
            <w:rPr>
              <w:color w:val="000000"/>
            </w:rPr>
          </w:pPr>
        </w:p>
      </w:tc>
      <w:tc>
        <w:tcPr>
          <w:tcW w:w="3005" w:type="dxa"/>
        </w:tcPr>
        <w:p w14:paraId="00000BA7" w14:textId="77777777" w:rsidR="00775F70" w:rsidRDefault="00775F70">
          <w:pPr>
            <w:pBdr>
              <w:top w:val="nil"/>
              <w:left w:val="nil"/>
              <w:bottom w:val="nil"/>
              <w:right w:val="nil"/>
              <w:between w:val="nil"/>
            </w:pBdr>
            <w:tabs>
              <w:tab w:val="center" w:pos="4680"/>
              <w:tab w:val="right" w:pos="9360"/>
            </w:tabs>
            <w:jc w:val="center"/>
            <w:rPr>
              <w:color w:val="000000"/>
            </w:rPr>
          </w:pPr>
        </w:p>
      </w:tc>
      <w:tc>
        <w:tcPr>
          <w:tcW w:w="3005" w:type="dxa"/>
        </w:tcPr>
        <w:p w14:paraId="00000BA8" w14:textId="77777777" w:rsidR="00775F70" w:rsidRDefault="00775F70">
          <w:pPr>
            <w:pBdr>
              <w:top w:val="nil"/>
              <w:left w:val="nil"/>
              <w:bottom w:val="nil"/>
              <w:right w:val="nil"/>
              <w:between w:val="nil"/>
            </w:pBdr>
            <w:tabs>
              <w:tab w:val="center" w:pos="4680"/>
              <w:tab w:val="right" w:pos="9360"/>
            </w:tabs>
            <w:ind w:right="-115"/>
            <w:jc w:val="right"/>
            <w:rPr>
              <w:color w:val="000000"/>
            </w:rPr>
          </w:pPr>
        </w:p>
      </w:tc>
    </w:tr>
  </w:tbl>
  <w:p w14:paraId="00000BA9" w14:textId="77777777" w:rsidR="00775F70" w:rsidRDefault="00775F70">
    <w:pPr>
      <w:pBdr>
        <w:top w:val="nil"/>
        <w:left w:val="nil"/>
        <w:bottom w:val="nil"/>
        <w:right w:val="nil"/>
        <w:between w:val="nil"/>
      </w:pBdr>
      <w:tabs>
        <w:tab w:val="center" w:pos="4680"/>
        <w:tab w:val="right" w:pos="9360"/>
      </w:tabs>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5E467C5F"/>
    <w:multiLevelType w:val="multilevel"/>
    <w:tmpl w:val="2B0CE06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Kerri Malone">
    <w15:presenceInfo w15:providerId="AD" w15:userId="S::kmalone@ebi.ac.uk::1bce69cf-b2e0-4e4e-adc2-5effa6e77e4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650CC"/>
    <w:rsid w:val="00027BE9"/>
    <w:rsid w:val="000E1643"/>
    <w:rsid w:val="00126B65"/>
    <w:rsid w:val="00161D44"/>
    <w:rsid w:val="001C33CF"/>
    <w:rsid w:val="001C7CF5"/>
    <w:rsid w:val="002226D2"/>
    <w:rsid w:val="002263A9"/>
    <w:rsid w:val="00294E09"/>
    <w:rsid w:val="003C338E"/>
    <w:rsid w:val="004005B5"/>
    <w:rsid w:val="004C6536"/>
    <w:rsid w:val="0052416F"/>
    <w:rsid w:val="005650CC"/>
    <w:rsid w:val="00593B06"/>
    <w:rsid w:val="005C7634"/>
    <w:rsid w:val="006262E9"/>
    <w:rsid w:val="00627430"/>
    <w:rsid w:val="00636349"/>
    <w:rsid w:val="00667A4A"/>
    <w:rsid w:val="00693AF6"/>
    <w:rsid w:val="006D534A"/>
    <w:rsid w:val="00716F81"/>
    <w:rsid w:val="0075272D"/>
    <w:rsid w:val="007666A1"/>
    <w:rsid w:val="00775F70"/>
    <w:rsid w:val="007A1172"/>
    <w:rsid w:val="008B41B6"/>
    <w:rsid w:val="008F0486"/>
    <w:rsid w:val="00907E45"/>
    <w:rsid w:val="009115DD"/>
    <w:rsid w:val="00952855"/>
    <w:rsid w:val="009B62E6"/>
    <w:rsid w:val="009C5699"/>
    <w:rsid w:val="00AC109D"/>
    <w:rsid w:val="00AE454B"/>
    <w:rsid w:val="00B055AE"/>
    <w:rsid w:val="00B15D06"/>
    <w:rsid w:val="00B20018"/>
    <w:rsid w:val="00B8599E"/>
    <w:rsid w:val="00B85ED1"/>
    <w:rsid w:val="00B8792A"/>
    <w:rsid w:val="00C16B89"/>
    <w:rsid w:val="00D336CD"/>
    <w:rsid w:val="00D61100"/>
    <w:rsid w:val="00DA022A"/>
    <w:rsid w:val="00DD5F82"/>
    <w:rsid w:val="00DE3E35"/>
    <w:rsid w:val="00E20EB1"/>
    <w:rsid w:val="00E962D7"/>
    <w:rsid w:val="00F750E6"/>
    <w:rsid w:val="00FD782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5F8069"/>
  <w15:docId w15:val="{19181DAF-A554-644F-A0BA-B592C136D0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sz w:val="24"/>
        <w:szCs w:val="24"/>
        <w:lang w:val="en-GB" w:eastAsia="en-GB"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459F4"/>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rPr>
  </w:style>
  <w:style w:type="paragraph" w:styleId="Heading5">
    <w:name w:val="heading 5"/>
    <w:basedOn w:val="Normal"/>
    <w:next w:val="Normal"/>
    <w:uiPriority w:val="9"/>
    <w:semiHidden/>
    <w:unhideWhenUsed/>
    <w:qFormat/>
    <w:pPr>
      <w:keepNext/>
      <w:keepLines/>
      <w:spacing w:before="240" w:after="80"/>
      <w:outlineLvl w:val="4"/>
    </w:pPr>
    <w:rPr>
      <w:color w:val="666666"/>
      <w:sz w:val="22"/>
      <w:szCs w:val="22"/>
    </w:rPr>
  </w:style>
  <w:style w:type="paragraph" w:styleId="Heading6">
    <w:name w:val="heading 6"/>
    <w:basedOn w:val="Normal"/>
    <w:next w:val="Normal"/>
    <w:uiPriority w:val="9"/>
    <w:semiHidden/>
    <w:unhideWhenUsed/>
    <w:qFormat/>
    <w:pPr>
      <w:keepNext/>
      <w:keepLines/>
      <w:spacing w:before="240" w:after="80"/>
      <w:outlineLvl w:val="5"/>
    </w:pPr>
    <w:rPr>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rFonts w:ascii="Arial" w:eastAsia="Arial" w:hAnsi="Arial" w:cs="Arial"/>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styleId="TableGrid">
    <w:name w:val="Table Grid"/>
    <w:basedOn w:val="TableNormal"/>
    <w:uiPriority w:val="59"/>
    <w:rsid w:val="00FB4123"/>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Hyperlink">
    <w:name w:val="Hyperlink"/>
    <w:basedOn w:val="DefaultParagraphFont"/>
    <w:uiPriority w:val="99"/>
    <w:unhideWhenUsed/>
    <w:rPr>
      <w:color w:val="0000FF" w:themeColor="hyperlink"/>
      <w:u w:val="single"/>
    </w:rPr>
  </w:style>
  <w:style w:type="paragraph" w:styleId="ListParagraph">
    <w:name w:val="List Paragraph"/>
    <w:basedOn w:val="Normal"/>
    <w:uiPriority w:val="34"/>
    <w:qFormat/>
    <w:pPr>
      <w:ind w:left="720"/>
      <w:contextualSpacing/>
    </w:pPr>
  </w:style>
  <w:style w:type="table" w:styleId="PlainTable2">
    <w:name w:val="Plain Table 2"/>
    <w:basedOn w:val="TableNormal"/>
    <w:uiPriority w:val="42"/>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styleId="CommentReference">
    <w:name w:val="annotation reference"/>
    <w:basedOn w:val="DefaultParagraphFont"/>
    <w:uiPriority w:val="99"/>
    <w:semiHidden/>
    <w:unhideWhenUsed/>
    <w:rsid w:val="000A3211"/>
    <w:rPr>
      <w:sz w:val="16"/>
      <w:szCs w:val="16"/>
    </w:rPr>
  </w:style>
  <w:style w:type="paragraph" w:styleId="CommentText">
    <w:name w:val="annotation text"/>
    <w:basedOn w:val="Normal"/>
    <w:link w:val="CommentTextChar"/>
    <w:uiPriority w:val="99"/>
    <w:unhideWhenUsed/>
    <w:rsid w:val="000A3211"/>
    <w:rPr>
      <w:sz w:val="20"/>
      <w:szCs w:val="20"/>
    </w:rPr>
  </w:style>
  <w:style w:type="character" w:customStyle="1" w:styleId="CommentTextChar">
    <w:name w:val="Comment Text Char"/>
    <w:basedOn w:val="DefaultParagraphFont"/>
    <w:link w:val="CommentText"/>
    <w:uiPriority w:val="99"/>
    <w:rsid w:val="000A3211"/>
    <w:rPr>
      <w:sz w:val="20"/>
      <w:szCs w:val="20"/>
    </w:rPr>
  </w:style>
  <w:style w:type="paragraph" w:styleId="CommentSubject">
    <w:name w:val="annotation subject"/>
    <w:basedOn w:val="CommentText"/>
    <w:next w:val="CommentText"/>
    <w:link w:val="CommentSubjectChar"/>
    <w:uiPriority w:val="99"/>
    <w:semiHidden/>
    <w:unhideWhenUsed/>
    <w:rsid w:val="000A3211"/>
    <w:rPr>
      <w:b/>
      <w:bCs/>
    </w:rPr>
  </w:style>
  <w:style w:type="character" w:customStyle="1" w:styleId="CommentSubjectChar">
    <w:name w:val="Comment Subject Char"/>
    <w:basedOn w:val="CommentTextChar"/>
    <w:link w:val="CommentSubject"/>
    <w:uiPriority w:val="99"/>
    <w:semiHidden/>
    <w:rsid w:val="000A3211"/>
    <w:rPr>
      <w:b/>
      <w:bCs/>
      <w:sz w:val="20"/>
      <w:szCs w:val="20"/>
    </w:rPr>
  </w:style>
  <w:style w:type="character" w:styleId="LineNumber">
    <w:name w:val="line number"/>
    <w:basedOn w:val="DefaultParagraphFont"/>
    <w:uiPriority w:val="99"/>
    <w:semiHidden/>
    <w:unhideWhenUsed/>
    <w:rsid w:val="00F63FAB"/>
  </w:style>
  <w:style w:type="paragraph" w:styleId="NormalWeb">
    <w:name w:val="Normal (Web)"/>
    <w:basedOn w:val="Normal"/>
    <w:uiPriority w:val="99"/>
    <w:unhideWhenUsed/>
    <w:rsid w:val="00AF2B55"/>
    <w:pPr>
      <w:spacing w:before="100" w:beforeAutospacing="1" w:after="100" w:afterAutospacing="1"/>
    </w:pPr>
  </w:style>
  <w:style w:type="table" w:styleId="PlainTable4">
    <w:name w:val="Plain Table 4"/>
    <w:basedOn w:val="TableNormal"/>
    <w:uiPriority w:val="44"/>
    <w:rsid w:val="00AF2B55"/>
    <w:rPr>
      <w:rFonts w:asciiTheme="minorHAnsi" w:eastAsiaTheme="minorHAnsi" w:hAnsiTheme="minorHAnsi" w:cstheme="minorBidi"/>
      <w:lang w:eastAsia="en-US"/>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identifier">
    <w:name w:val="identifier"/>
    <w:basedOn w:val="DefaultParagraphFont"/>
    <w:rsid w:val="004B4CA9"/>
  </w:style>
  <w:style w:type="character" w:customStyle="1" w:styleId="id-label">
    <w:name w:val="id-label"/>
    <w:basedOn w:val="DefaultParagraphFont"/>
    <w:rsid w:val="004B4CA9"/>
  </w:style>
  <w:style w:type="paragraph" w:styleId="HTMLPreformatted">
    <w:name w:val="HTML Preformatted"/>
    <w:basedOn w:val="Normal"/>
    <w:link w:val="HTMLPreformattedChar"/>
    <w:uiPriority w:val="99"/>
    <w:semiHidden/>
    <w:unhideWhenUsed/>
    <w:rsid w:val="006967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696779"/>
    <w:rPr>
      <w:rFonts w:ascii="Courier New" w:eastAsia="Times New Roman" w:hAnsi="Courier New" w:cs="Courier New"/>
      <w:sz w:val="20"/>
      <w:szCs w:val="20"/>
    </w:rPr>
  </w:style>
  <w:style w:type="paragraph" w:customStyle="1" w:styleId="paragraph">
    <w:name w:val="paragraph"/>
    <w:basedOn w:val="Normal"/>
    <w:rsid w:val="00566E0E"/>
    <w:pPr>
      <w:spacing w:before="100" w:beforeAutospacing="1" w:after="100" w:afterAutospacing="1"/>
    </w:pPr>
  </w:style>
  <w:style w:type="character" w:customStyle="1" w:styleId="normaltextrun">
    <w:name w:val="normaltextrun"/>
    <w:basedOn w:val="DefaultParagraphFont"/>
    <w:rsid w:val="00566E0E"/>
  </w:style>
  <w:style w:type="character" w:customStyle="1" w:styleId="eop">
    <w:name w:val="eop"/>
    <w:basedOn w:val="DefaultParagraphFont"/>
    <w:rsid w:val="00566E0E"/>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p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pPr>
  </w:style>
  <w:style w:type="table" w:styleId="PlainTable5">
    <w:name w:val="Plain Table 5"/>
    <w:basedOn w:val="TableNormal"/>
    <w:uiPriority w:val="45"/>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FollowedHyperlink">
    <w:name w:val="FollowedHyperlink"/>
    <w:basedOn w:val="DefaultParagraphFont"/>
    <w:uiPriority w:val="99"/>
    <w:semiHidden/>
    <w:unhideWhenUsed/>
    <w:rsid w:val="00FB471D"/>
    <w:rPr>
      <w:color w:val="800080" w:themeColor="followedHyperlink"/>
      <w:u w:val="single"/>
    </w:rPr>
  </w:style>
  <w:style w:type="character" w:styleId="UnresolvedMention">
    <w:name w:val="Unresolved Mention"/>
    <w:basedOn w:val="DefaultParagraphFont"/>
    <w:uiPriority w:val="99"/>
    <w:semiHidden/>
    <w:unhideWhenUsed/>
    <w:rsid w:val="00E636AB"/>
    <w:rPr>
      <w:color w:val="605E5C"/>
      <w:shd w:val="clear" w:color="auto" w:fill="E1DFDD"/>
    </w:rPr>
  </w:style>
  <w:style w:type="paragraph" w:styleId="EndnoteText">
    <w:name w:val="endnote text"/>
    <w:basedOn w:val="Normal"/>
    <w:link w:val="EndnoteTextChar"/>
    <w:uiPriority w:val="99"/>
    <w:semiHidden/>
    <w:unhideWhenUsed/>
    <w:rsid w:val="00EB74F6"/>
    <w:rPr>
      <w:sz w:val="20"/>
      <w:szCs w:val="20"/>
    </w:rPr>
  </w:style>
  <w:style w:type="character" w:customStyle="1" w:styleId="EndnoteTextChar">
    <w:name w:val="Endnote Text Char"/>
    <w:basedOn w:val="DefaultParagraphFont"/>
    <w:link w:val="EndnoteText"/>
    <w:uiPriority w:val="99"/>
    <w:semiHidden/>
    <w:rsid w:val="00EB74F6"/>
    <w:rPr>
      <w:rFonts w:ascii="Times New Roman" w:eastAsia="Times New Roman" w:hAnsi="Times New Roman" w:cs="Times New Roman"/>
      <w:sz w:val="20"/>
      <w:szCs w:val="20"/>
    </w:rPr>
  </w:style>
  <w:style w:type="character" w:styleId="EndnoteReference">
    <w:name w:val="endnote reference"/>
    <w:basedOn w:val="DefaultParagraphFont"/>
    <w:uiPriority w:val="99"/>
    <w:semiHidden/>
    <w:unhideWhenUsed/>
    <w:rsid w:val="00EB74F6"/>
    <w:rPr>
      <w:vertAlign w:val="superscript"/>
    </w:rPr>
  </w:style>
  <w:style w:type="paragraph" w:customStyle="1" w:styleId="EndNoteBibliographyTitle">
    <w:name w:val="EndNote Bibliography Title"/>
    <w:basedOn w:val="Normal"/>
    <w:link w:val="EndNoteBibliographyTitleChar"/>
    <w:rsid w:val="00C43534"/>
    <w:pPr>
      <w:jc w:val="center"/>
    </w:pPr>
  </w:style>
  <w:style w:type="character" w:customStyle="1" w:styleId="EndNoteBibliographyTitleChar">
    <w:name w:val="EndNote Bibliography Title Char"/>
    <w:basedOn w:val="DefaultParagraphFont"/>
    <w:link w:val="EndNoteBibliographyTitle"/>
    <w:rsid w:val="00C43534"/>
    <w:rPr>
      <w:rFonts w:ascii="Times New Roman" w:eastAsia="Times New Roman" w:hAnsi="Times New Roman" w:cs="Times New Roman"/>
      <w:sz w:val="24"/>
      <w:szCs w:val="24"/>
    </w:rPr>
  </w:style>
  <w:style w:type="paragraph" w:customStyle="1" w:styleId="EndNoteBibliography">
    <w:name w:val="EndNote Bibliography"/>
    <w:basedOn w:val="Normal"/>
    <w:link w:val="EndNoteBibliographyChar"/>
    <w:rsid w:val="00C43534"/>
  </w:style>
  <w:style w:type="character" w:customStyle="1" w:styleId="EndNoteBibliographyChar">
    <w:name w:val="EndNote Bibliography Char"/>
    <w:basedOn w:val="DefaultParagraphFont"/>
    <w:link w:val="EndNoteBibliography"/>
    <w:rsid w:val="00C43534"/>
    <w:rPr>
      <w:rFonts w:ascii="Times New Roman" w:eastAsia="Times New Roman" w:hAnsi="Times New Roman" w:cs="Times New Roman"/>
      <w:sz w:val="24"/>
      <w:szCs w:val="24"/>
    </w:rPr>
  </w:style>
  <w:style w:type="table" w:styleId="PlainTable3">
    <w:name w:val="Plain Table 3"/>
    <w:basedOn w:val="TableNormal"/>
    <w:uiPriority w:val="43"/>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styleId="Mention">
    <w:name w:val="Mention"/>
    <w:basedOn w:val="DefaultParagraphFont"/>
    <w:uiPriority w:val="99"/>
    <w:unhideWhenUsed/>
    <w:rPr>
      <w:color w:val="2B579A"/>
      <w:shd w:val="clear" w:color="auto" w:fill="E6E6E6"/>
    </w:rPr>
  </w:style>
  <w:style w:type="paragraph" w:customStyle="1" w:styleId="v1msonormal">
    <w:name w:val="v1msonormal"/>
    <w:basedOn w:val="Normal"/>
    <w:rsid w:val="00E83158"/>
    <w:pPr>
      <w:spacing w:before="100" w:beforeAutospacing="1" w:after="100" w:afterAutospacing="1"/>
    </w:pPr>
  </w:style>
  <w:style w:type="character" w:styleId="Strong">
    <w:name w:val="Strong"/>
    <w:basedOn w:val="DefaultParagraphFont"/>
    <w:uiPriority w:val="22"/>
    <w:qFormat/>
    <w:rsid w:val="00A61D33"/>
    <w:rPr>
      <w:b/>
      <w:bCs/>
    </w:rPr>
  </w:style>
  <w:style w:type="paragraph" w:styleId="Revision">
    <w:name w:val="Revision"/>
    <w:hidden/>
    <w:uiPriority w:val="99"/>
    <w:semiHidden/>
    <w:rsid w:val="00925A9D"/>
  </w:style>
  <w:style w:type="character" w:styleId="PlaceholderText">
    <w:name w:val="Placeholder Text"/>
    <w:basedOn w:val="DefaultParagraphFont"/>
    <w:uiPriority w:val="99"/>
    <w:semiHidden/>
    <w:rsid w:val="007F2970"/>
    <w:rPr>
      <w:color w:val="808080"/>
    </w:rPr>
  </w:style>
  <w:style w:type="table" w:customStyle="1" w:styleId="a1">
    <w:basedOn w:val="TableNormal"/>
    <w:rPr>
      <w:rFonts w:ascii="Cambria" w:eastAsia="Cambria" w:hAnsi="Cambria" w:cs="Cambria"/>
    </w:rPr>
    <w:tblPr>
      <w:tblStyleRowBandSize w:val="1"/>
      <w:tblStyleColBandSize w:val="1"/>
      <w:tblCellMar>
        <w:top w:w="100" w:type="dxa"/>
        <w:left w:w="100" w:type="dxa"/>
        <w:bottom w:w="100" w:type="dxa"/>
        <w:right w:w="100" w:type="dxa"/>
      </w:tblCellMar>
    </w:tblPr>
    <w:tblStylePr w:type="firstRow">
      <w:rPr>
        <w:b/>
        <w:smallCaps/>
      </w:rPr>
      <w:tblPr/>
      <w:tcPr>
        <w:tcBorders>
          <w:bottom w:val="single" w:sz="4" w:space="0" w:color="7F7F7F"/>
        </w:tcBorders>
      </w:tcPr>
    </w:tblStylePr>
    <w:tblStylePr w:type="lastRow">
      <w:rPr>
        <w:b/>
        <w:smallCaps/>
      </w:rPr>
      <w:tblPr/>
      <w:tcPr>
        <w:tcBorders>
          <w:top w:val="nil"/>
        </w:tcBorders>
      </w:tcPr>
    </w:tblStylePr>
    <w:tblStylePr w:type="firstCol">
      <w:rPr>
        <w:b/>
        <w:smallCaps/>
      </w:rPr>
      <w:tblPr/>
      <w:tcPr>
        <w:tcBorders>
          <w:right w:val="single" w:sz="4" w:space="0" w:color="7F7F7F"/>
        </w:tcBorders>
      </w:tcPr>
    </w:tblStylePr>
    <w:tblStylePr w:type="lastCol">
      <w:rPr>
        <w:b/>
        <w:smallCaps/>
      </w:rPr>
      <w:tblPr/>
      <w:tcPr>
        <w:tcBorders>
          <w:left w:val="nil"/>
        </w:tcBorders>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style>
  <w:style w:type="table" w:customStyle="1" w:styleId="a2">
    <w:basedOn w:val="TableNormal"/>
    <w:rPr>
      <w:rFonts w:ascii="Cambria" w:eastAsia="Cambria" w:hAnsi="Cambria" w:cs="Cambria"/>
    </w:rPr>
    <w:tblPr>
      <w:tblStyleRowBandSize w:val="1"/>
      <w:tblStyleColBandSize w:val="1"/>
      <w:tblCellMar>
        <w:top w:w="100" w:type="dxa"/>
        <w:left w:w="100" w:type="dxa"/>
        <w:bottom w:w="100" w:type="dxa"/>
        <w:right w:w="100" w:type="dxa"/>
      </w:tblCellMar>
    </w:tblPr>
    <w:tblStylePr w:type="firstRow">
      <w:rPr>
        <w:rFonts w:ascii="Calibri" w:eastAsia="Calibri" w:hAnsi="Calibri" w:cs="Calibri"/>
        <w:i/>
        <w:sz w:val="26"/>
        <w:szCs w:val="26"/>
      </w:rPr>
      <w:tblPr/>
      <w:tcPr>
        <w:tcBorders>
          <w:bottom w:val="single" w:sz="4" w:space="0" w:color="7F7F7F"/>
        </w:tcBorders>
        <w:shd w:val="clear" w:color="auto" w:fill="FFFFFF"/>
      </w:tcPr>
    </w:tblStylePr>
    <w:tblStylePr w:type="lastRow">
      <w:rPr>
        <w:rFonts w:ascii="Calibri" w:eastAsia="Calibri" w:hAnsi="Calibri" w:cs="Calibri"/>
        <w:i/>
        <w:sz w:val="26"/>
        <w:szCs w:val="26"/>
      </w:rPr>
      <w:tblPr/>
      <w:tcPr>
        <w:tcBorders>
          <w:top w:val="single" w:sz="4" w:space="0" w:color="7F7F7F"/>
        </w:tcBorders>
        <w:shd w:val="clear" w:color="auto" w:fill="FFFFFF"/>
      </w:tcPr>
    </w:tblStylePr>
    <w:tblStylePr w:type="firstCol">
      <w:pPr>
        <w:jc w:val="right"/>
      </w:pPr>
      <w:rPr>
        <w:rFonts w:ascii="Calibri" w:eastAsia="Calibri" w:hAnsi="Calibri" w:cs="Calibri"/>
        <w:i/>
        <w:sz w:val="26"/>
        <w:szCs w:val="26"/>
      </w:rPr>
      <w:tblPr/>
      <w:tcPr>
        <w:tcBorders>
          <w:right w:val="single" w:sz="4" w:space="0" w:color="7F7F7F"/>
        </w:tcBorders>
        <w:shd w:val="clear" w:color="auto" w:fill="FFFFFF"/>
      </w:tcPr>
    </w:tblStylePr>
    <w:tblStylePr w:type="lastCol">
      <w:rPr>
        <w:rFonts w:ascii="Calibri" w:eastAsia="Calibri" w:hAnsi="Calibri" w:cs="Calibri"/>
        <w:i/>
        <w:sz w:val="26"/>
        <w:szCs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a3">
    <w:basedOn w:val="TableNormal"/>
    <w:rPr>
      <w:rFonts w:ascii="Cambria" w:eastAsia="Cambria" w:hAnsi="Cambria" w:cs="Cambria"/>
    </w:rPr>
    <w:tblPr>
      <w:tblStyleRowBandSize w:val="1"/>
      <w:tblStyleColBandSize w:val="1"/>
      <w:tblCellMar>
        <w:top w:w="100" w:type="dxa"/>
        <w:left w:w="100" w:type="dxa"/>
        <w:bottom w:w="100" w:type="dxa"/>
        <w:right w:w="100" w:type="dxa"/>
      </w:tblCellMar>
    </w:tblPr>
    <w:tblStylePr w:type="firstRow">
      <w:rPr>
        <w:rFonts w:ascii="Calibri" w:eastAsia="Calibri" w:hAnsi="Calibri" w:cs="Calibri"/>
        <w:i/>
        <w:sz w:val="26"/>
        <w:szCs w:val="26"/>
      </w:rPr>
      <w:tblPr/>
      <w:tcPr>
        <w:tcBorders>
          <w:bottom w:val="single" w:sz="4" w:space="0" w:color="7F7F7F"/>
        </w:tcBorders>
        <w:shd w:val="clear" w:color="auto" w:fill="FFFFFF"/>
      </w:tcPr>
    </w:tblStylePr>
    <w:tblStylePr w:type="lastRow">
      <w:rPr>
        <w:rFonts w:ascii="Calibri" w:eastAsia="Calibri" w:hAnsi="Calibri" w:cs="Calibri"/>
        <w:i/>
        <w:sz w:val="26"/>
        <w:szCs w:val="26"/>
      </w:rPr>
      <w:tblPr/>
      <w:tcPr>
        <w:tcBorders>
          <w:top w:val="single" w:sz="4" w:space="0" w:color="7F7F7F"/>
        </w:tcBorders>
        <w:shd w:val="clear" w:color="auto" w:fill="FFFFFF"/>
      </w:tcPr>
    </w:tblStylePr>
    <w:tblStylePr w:type="firstCol">
      <w:pPr>
        <w:jc w:val="right"/>
      </w:pPr>
      <w:rPr>
        <w:rFonts w:ascii="Calibri" w:eastAsia="Calibri" w:hAnsi="Calibri" w:cs="Calibri"/>
        <w:i/>
        <w:sz w:val="26"/>
        <w:szCs w:val="26"/>
      </w:rPr>
      <w:tblPr/>
      <w:tcPr>
        <w:tcBorders>
          <w:right w:val="single" w:sz="4" w:space="0" w:color="7F7F7F"/>
        </w:tcBorders>
        <w:shd w:val="clear" w:color="auto" w:fill="FFFFFF"/>
      </w:tcPr>
    </w:tblStylePr>
    <w:tblStylePr w:type="lastCol">
      <w:rPr>
        <w:rFonts w:ascii="Calibri" w:eastAsia="Calibri" w:hAnsi="Calibri" w:cs="Calibri"/>
        <w:i/>
        <w:sz w:val="26"/>
        <w:szCs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left w:w="115" w:type="dxa"/>
        <w:right w:w="115" w:type="dxa"/>
      </w:tblCellMar>
    </w:tblPr>
  </w:style>
  <w:style w:type="table" w:customStyle="1" w:styleId="a7">
    <w:basedOn w:val="TableNormal"/>
    <w:rPr>
      <w:rFonts w:ascii="Cambria" w:eastAsia="Cambria" w:hAnsi="Cambria" w:cs="Cambria"/>
    </w:rPr>
    <w:tblPr>
      <w:tblStyleRowBandSize w:val="1"/>
      <w:tblStyleColBandSize w:val="1"/>
      <w:tblCellMar>
        <w:top w:w="100" w:type="dxa"/>
        <w:left w:w="100" w:type="dxa"/>
        <w:bottom w:w="100" w:type="dxa"/>
        <w:right w:w="100" w:type="dxa"/>
      </w:tblCellMar>
    </w:tblPr>
    <w:tblStylePr w:type="firstRow">
      <w:rPr>
        <w:b/>
      </w:rPr>
    </w:tblStylePr>
    <w:tblStylePr w:type="lastRow">
      <w:rPr>
        <w:b/>
      </w:r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8">
    <w:basedOn w:val="TableNormal"/>
    <w:tblPr>
      <w:tblStyleRowBandSize w:val="1"/>
      <w:tblStyleColBandSize w:val="1"/>
      <w:tblCellMar>
        <w:left w:w="0" w:type="dxa"/>
        <w:right w:w="0" w:type="dxa"/>
      </w:tblCellMar>
    </w:tblPr>
  </w:style>
  <w:style w:type="table" w:customStyle="1" w:styleId="a9">
    <w:basedOn w:val="TableNormal"/>
    <w:rPr>
      <w:rFonts w:ascii="Cambria" w:eastAsia="Cambria" w:hAnsi="Cambria" w:cs="Cambria"/>
    </w:rPr>
    <w:tblPr>
      <w:tblStyleRowBandSize w:val="1"/>
      <w:tblStyleColBandSize w:val="1"/>
      <w:tblCellMar>
        <w:top w:w="100" w:type="dxa"/>
        <w:left w:w="100" w:type="dxa"/>
        <w:bottom w:w="100" w:type="dxa"/>
        <w:right w:w="100" w:type="dxa"/>
      </w:tblCellMar>
    </w:tblPr>
    <w:tblStylePr w:type="firstRow">
      <w:rPr>
        <w:b/>
      </w:rPr>
      <w:tblPr/>
      <w:tcPr>
        <w:tcBorders>
          <w:bottom w:val="single" w:sz="4" w:space="0" w:color="7F7F7F"/>
        </w:tcBorders>
      </w:tcPr>
    </w:tblStylePr>
    <w:tblStylePr w:type="lastRow">
      <w:rPr>
        <w:b/>
      </w:rPr>
      <w:tblPr/>
      <w:tcPr>
        <w:tcBorders>
          <w:top w:val="single" w:sz="4" w:space="0" w:color="7F7F7F"/>
        </w:tcBorders>
      </w:tcPr>
    </w:tblStylePr>
    <w:tblStylePr w:type="firstCol">
      <w:rPr>
        <w:b/>
      </w:rPr>
    </w:tblStylePr>
    <w:tblStylePr w:type="lastCol">
      <w:rPr>
        <w:b/>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aa">
    <w:basedOn w:val="TableNormal"/>
    <w:rPr>
      <w:rFonts w:ascii="Cambria" w:eastAsia="Cambria" w:hAnsi="Cambria" w:cs="Cambria"/>
    </w:rPr>
    <w:tblPr>
      <w:tblStyleRowBandSize w:val="1"/>
      <w:tblStyleColBandSize w:val="1"/>
      <w:tblCellMar>
        <w:top w:w="100" w:type="dxa"/>
        <w:left w:w="100" w:type="dxa"/>
        <w:bottom w:w="100" w:type="dxa"/>
        <w:right w:w="100" w:type="dxa"/>
      </w:tblCellMar>
    </w:tblPr>
    <w:tblStylePr w:type="firstRow">
      <w:rPr>
        <w:rFonts w:ascii="Calibri" w:eastAsia="Calibri" w:hAnsi="Calibri" w:cs="Calibri"/>
        <w:i/>
        <w:sz w:val="26"/>
        <w:szCs w:val="26"/>
      </w:rPr>
      <w:tblPr/>
      <w:tcPr>
        <w:tcBorders>
          <w:bottom w:val="single" w:sz="4" w:space="0" w:color="7F7F7F"/>
        </w:tcBorders>
        <w:shd w:val="clear" w:color="auto" w:fill="FFFFFF"/>
      </w:tcPr>
    </w:tblStylePr>
    <w:tblStylePr w:type="lastRow">
      <w:rPr>
        <w:rFonts w:ascii="Calibri" w:eastAsia="Calibri" w:hAnsi="Calibri" w:cs="Calibri"/>
        <w:i/>
        <w:sz w:val="26"/>
        <w:szCs w:val="26"/>
      </w:rPr>
      <w:tblPr/>
      <w:tcPr>
        <w:tcBorders>
          <w:top w:val="single" w:sz="4" w:space="0" w:color="7F7F7F"/>
        </w:tcBorders>
        <w:shd w:val="clear" w:color="auto" w:fill="FFFFFF"/>
      </w:tcPr>
    </w:tblStylePr>
    <w:tblStylePr w:type="firstCol">
      <w:pPr>
        <w:jc w:val="right"/>
      </w:pPr>
      <w:rPr>
        <w:rFonts w:ascii="Calibri" w:eastAsia="Calibri" w:hAnsi="Calibri" w:cs="Calibri"/>
        <w:i/>
        <w:sz w:val="26"/>
        <w:szCs w:val="26"/>
      </w:rPr>
      <w:tblPr/>
      <w:tcPr>
        <w:tcBorders>
          <w:right w:val="single" w:sz="4" w:space="0" w:color="7F7F7F"/>
        </w:tcBorders>
        <w:shd w:val="clear" w:color="auto" w:fill="FFFFFF"/>
      </w:tcPr>
    </w:tblStylePr>
    <w:tblStylePr w:type="lastCol">
      <w:rPr>
        <w:rFonts w:ascii="Calibri" w:eastAsia="Calibri" w:hAnsi="Calibri" w:cs="Calibri"/>
        <w:i/>
        <w:sz w:val="26"/>
        <w:szCs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ab">
    <w:basedOn w:val="TableNormal"/>
    <w:tblPr>
      <w:tblStyleRowBandSize w:val="1"/>
      <w:tblStyleColBandSize w:val="1"/>
      <w:tblCellMar>
        <w:left w:w="115" w:type="dxa"/>
        <w:right w:w="115" w:type="dxa"/>
      </w:tblCellMar>
    </w:tblPr>
  </w:style>
  <w:style w:type="table" w:customStyle="1" w:styleId="ac">
    <w:basedOn w:val="TableNormal"/>
    <w:tblPr>
      <w:tblStyleRowBandSize w:val="1"/>
      <w:tblStyleColBandSize w:val="1"/>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2843755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hyperlink" Target="https://github.com/iqbal-lab-org/clockwork" TargetMode="External"/><Relationship Id="rId13" Type="http://schemas.openxmlformats.org/officeDocument/2006/relationships/image" Target="media/image4.tiff"/><Relationship Id="rId18" Type="http://schemas.microsoft.com/office/2011/relationships/people" Target="peop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3.tiff"/><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tiff"/><Relationship Id="rId5" Type="http://schemas.openxmlformats.org/officeDocument/2006/relationships/webSettings" Target="webSettings.xml"/><Relationship Id="rId15" Type="http://schemas.openxmlformats.org/officeDocument/2006/relationships/header" Target="header1.xml"/><Relationship Id="rId10" Type="http://schemas.openxmlformats.org/officeDocument/2006/relationships/image" Target="media/image1.tiff"/><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github.com/iqbal-lab-org/minos" TargetMode="External"/><Relationship Id="rId14" Type="http://schemas.openxmlformats.org/officeDocument/2006/relationships/image" Target="media/image5.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Cf/rvh02BOQ1Zc7f1dBdSBrmCNQ==">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</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8</TotalTime>
  <Pages>21</Pages>
  <Words>3577</Words>
  <Characters>20390</Characters>
  <Application>Microsoft Office Word</Application>
  <DocSecurity>0</DocSecurity>
  <Lines>169</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23920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Livi</dc:creator>
  <cp:lastModifiedBy>Me</cp:lastModifiedBy>
  <cp:revision>4</cp:revision>
  <dcterms:created xsi:type="dcterms:W3CDTF">2022-07-19T15:01:00Z</dcterms:created>
  <dcterms:modified xsi:type="dcterms:W3CDTF">2022-07-19T16:36:00Z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0x0101005003CA4913D2CC4790F66CE453256583</vt:lpwstr>
  </property>
</Properties>
</file>